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C084B5" w14:textId="77777777" w:rsidR="001348A0" w:rsidRDefault="001348A0" w:rsidP="001348A0">
      <w:pPr>
        <w:pStyle w:val="Captulo"/>
      </w:pPr>
      <w:r>
        <w:t>Capítulo XXX</w:t>
      </w:r>
    </w:p>
    <w:p w14:paraId="53F485B9" w14:textId="1C39972D" w:rsidR="0015066B" w:rsidRPr="00423AD6" w:rsidRDefault="002539BC" w:rsidP="0015066B">
      <w:pPr>
        <w:pStyle w:val="TtCap"/>
        <w:rPr>
          <w:color w:val="auto"/>
        </w:rPr>
      </w:pPr>
      <w:r w:rsidRPr="00423AD6">
        <w:rPr>
          <w:color w:val="auto"/>
        </w:rPr>
        <w:t xml:space="preserve">ANÁLISIS DE </w:t>
      </w:r>
      <w:ins w:id="0" w:author="David Villota Miranda" w:date="2021-09-27T17:56:00Z">
        <w:r w:rsidR="00B504A0">
          <w:rPr>
            <w:color w:val="auto"/>
          </w:rPr>
          <w:t xml:space="preserve">LA </w:t>
        </w:r>
      </w:ins>
      <w:r w:rsidRPr="00423AD6">
        <w:rPr>
          <w:color w:val="auto"/>
        </w:rPr>
        <w:t xml:space="preserve">INFLUENCIA DEL DISEÑO DE LAS SUPERFICIES DE CONTROL DE UN PROTOTIPO DE ALA FIJA EN </w:t>
      </w:r>
      <w:del w:id="1" w:author="David Villota Miranda" w:date="2021-09-27T17:56:00Z">
        <w:r w:rsidRPr="00423AD6" w:rsidDel="00B504A0">
          <w:rPr>
            <w:color w:val="auto"/>
          </w:rPr>
          <w:delText xml:space="preserve">LA </w:delText>
        </w:r>
      </w:del>
      <w:ins w:id="2" w:author="David Villota Miranda" w:date="2021-09-27T17:56:00Z">
        <w:r w:rsidR="00B504A0">
          <w:rPr>
            <w:color w:val="auto"/>
          </w:rPr>
          <w:t>SU</w:t>
        </w:r>
        <w:r w:rsidR="00B504A0" w:rsidRPr="00423AD6">
          <w:rPr>
            <w:color w:val="auto"/>
          </w:rPr>
          <w:t xml:space="preserve"> </w:t>
        </w:r>
      </w:ins>
      <w:r w:rsidRPr="00423AD6">
        <w:rPr>
          <w:color w:val="auto"/>
        </w:rPr>
        <w:t>CONTROLABILIDAD</w:t>
      </w:r>
    </w:p>
    <w:p w14:paraId="1386C705" w14:textId="77777777" w:rsidR="001D239A" w:rsidRPr="00423AD6" w:rsidRDefault="002539BC" w:rsidP="001D239A">
      <w:pPr>
        <w:pStyle w:val="Autor"/>
        <w:rPr>
          <w:color w:val="auto"/>
        </w:rPr>
      </w:pPr>
      <w:r w:rsidRPr="00423AD6">
        <w:rPr>
          <w:color w:val="auto"/>
        </w:rPr>
        <w:t>David Villota Miranda</w:t>
      </w:r>
      <w:r w:rsidR="001D239A">
        <w:rPr>
          <w:color w:val="auto"/>
        </w:rPr>
        <w:t xml:space="preserve">, </w:t>
      </w:r>
      <w:r w:rsidR="001D239A" w:rsidRPr="00423AD6">
        <w:rPr>
          <w:color w:val="auto"/>
        </w:rPr>
        <w:t>Montserrat Gil Martínez</w:t>
      </w:r>
      <w:r w:rsidR="001D239A">
        <w:rPr>
          <w:color w:val="auto"/>
        </w:rPr>
        <w:t xml:space="preserve">, </w:t>
      </w:r>
      <w:r w:rsidR="001D239A" w:rsidRPr="00423AD6">
        <w:rPr>
          <w:color w:val="auto"/>
        </w:rPr>
        <w:t>Javier Rico Azagra</w:t>
      </w:r>
    </w:p>
    <w:p w14:paraId="3FF5F80F" w14:textId="3A3AFB71" w:rsidR="002539BC" w:rsidRPr="00423AD6" w:rsidRDefault="001D239A" w:rsidP="002539BC">
      <w:pPr>
        <w:pStyle w:val="Adscripcin"/>
        <w:rPr>
          <w:color w:val="auto"/>
        </w:rPr>
      </w:pPr>
      <w:r>
        <w:rPr>
          <w:color w:val="auto"/>
        </w:rPr>
        <w:t xml:space="preserve">Área de Ingeniería de Sistemas y Automática, </w:t>
      </w:r>
      <w:r w:rsidR="002539BC" w:rsidRPr="00423AD6">
        <w:rPr>
          <w:color w:val="auto"/>
        </w:rPr>
        <w:t>Universidad de La Rioja</w:t>
      </w:r>
    </w:p>
    <w:p w14:paraId="6A02D415" w14:textId="64C3BDD1" w:rsidR="0015066B" w:rsidRPr="00423AD6" w:rsidRDefault="0015066B" w:rsidP="0015066B">
      <w:pPr>
        <w:pStyle w:val="Adscripcin"/>
        <w:rPr>
          <w:color w:val="auto"/>
        </w:rPr>
      </w:pPr>
    </w:p>
    <w:p w14:paraId="2BA107F0" w14:textId="4455ED31" w:rsidR="00EE4F61" w:rsidRPr="00423AD6" w:rsidRDefault="00EE4F61" w:rsidP="00EE4F61">
      <w:pPr>
        <w:pStyle w:val="Ttulo1"/>
      </w:pPr>
      <w:r w:rsidRPr="00423AD6">
        <w:t xml:space="preserve">1. </w:t>
      </w:r>
      <w:r w:rsidR="00660E77">
        <w:t xml:space="preserve">INTRODUCCIÓN </w:t>
      </w:r>
    </w:p>
    <w:p w14:paraId="2912CC1A" w14:textId="4F75494B" w:rsidR="000022DC" w:rsidRPr="00423AD6" w:rsidRDefault="000022DC" w:rsidP="00872811">
      <w:r w:rsidRPr="00423AD6">
        <w:t>Actualmente, el campo de los vehículos autónomos no tripulados (UAV) está en auge debido en parte al abaratamiento de la electrónica. Esto ha causado que la tecnología de control y maniobra de este tipo de sistemas llegue a multitud de desarrolladores (</w:t>
      </w:r>
      <w:r w:rsidRPr="00423AD6">
        <w:rPr>
          <w:i/>
        </w:rPr>
        <w:t>makers</w:t>
      </w:r>
      <w:r w:rsidRPr="00423AD6">
        <w:t>) que diseñan y fabrican sus propios prototipos. Especialmente, en el campo de las alas fijas no abunda la literatura que marque pautas de optimización o mejora en el diseño</w:t>
      </w:r>
      <w:r w:rsidR="00872811">
        <w:t xml:space="preserve"> [</w:t>
      </w:r>
      <w:r w:rsidR="00AB48E3">
        <w:t>10</w:t>
      </w:r>
      <w:r w:rsidR="00872811">
        <w:t>]</w:t>
      </w:r>
      <w:r w:rsidRPr="00423AD6">
        <w:t xml:space="preserve">. </w:t>
      </w:r>
      <w:ins w:id="3" w:author="David Villota Miranda" w:date="2021-09-30T18:02:00Z">
        <w:r w:rsidR="002A4447">
          <w:tab/>
          <w:t>En</w:t>
        </w:r>
      </w:ins>
      <w:del w:id="4" w:author="David Villota Miranda" w:date="2021-09-30T18:02:00Z">
        <w:r w:rsidRPr="00423AD6" w:rsidDel="002A4447">
          <w:delText>Co</w:delText>
        </w:r>
      </w:del>
      <w:del w:id="5" w:author="David Villota Miranda" w:date="2021-09-30T18:01:00Z">
        <w:r w:rsidRPr="00423AD6" w:rsidDel="002A4447">
          <w:delText>n</w:delText>
        </w:r>
      </w:del>
      <w:r w:rsidRPr="00423AD6">
        <w:t xml:space="preserve"> este artículo se pretende delimitar una serie de parámetros para mejorar la controlabilidad y estabilidad del sistema</w:t>
      </w:r>
      <w:del w:id="6" w:author="David Villota Miranda" w:date="2021-09-30T18:02:00Z">
        <w:r w:rsidR="00872811" w:rsidDel="002A4447">
          <w:delText xml:space="preserve"> </w:delText>
        </w:r>
      </w:del>
      <w:del w:id="7" w:author="David Villota Miranda" w:date="2021-09-30T18:01:00Z">
        <w:r w:rsidR="00872811" w:rsidDel="002A4447">
          <w:delText>[refs]</w:delText>
        </w:r>
      </w:del>
      <w:r w:rsidRPr="00423AD6">
        <w:t>.</w:t>
      </w:r>
      <w:ins w:id="8" w:author="David Villota Miranda" w:date="2021-09-29T22:49:00Z">
        <w:r w:rsidR="00483267">
          <w:t xml:space="preserve"> </w:t>
        </w:r>
      </w:ins>
      <w:r w:rsidRPr="00423AD6">
        <w:t>Se analiza</w:t>
      </w:r>
      <w:r w:rsidR="00872811">
        <w:t>rá</w:t>
      </w:r>
      <w:r w:rsidRPr="00423AD6">
        <w:t xml:space="preserve"> cómo diferentes geometrías de superficies de control afectan a la controlabilidad de un prototipo de ala fija sin cola</w:t>
      </w:r>
      <w:r w:rsidR="00872811">
        <w:t xml:space="preserve"> [</w:t>
      </w:r>
      <w:r w:rsidR="006861E5">
        <w:t>11</w:t>
      </w:r>
      <w:r w:rsidR="00872811">
        <w:t>]</w:t>
      </w:r>
      <w:r w:rsidRPr="00423AD6">
        <w:t>. Esta arquitectura no es convencional y, al no tener cola, presenta un desafío al contar únicamente con dos superficies de control para la estabilidad longitudinal y lateral de la aeronave</w:t>
      </w:r>
      <w:r w:rsidR="00872811">
        <w:t xml:space="preserve"> [</w:t>
      </w:r>
      <w:r w:rsidR="006861E5">
        <w:t>12</w:t>
      </w:r>
      <w:r w:rsidR="00872811">
        <w:t>]</w:t>
      </w:r>
      <w:r w:rsidRPr="00423AD6">
        <w:t xml:space="preserve">. </w:t>
      </w:r>
    </w:p>
    <w:p w14:paraId="40BA3322" w14:textId="21717658" w:rsidR="000022DC" w:rsidDel="003518FD" w:rsidRDefault="000022DC" w:rsidP="00872811">
      <w:pPr>
        <w:rPr>
          <w:del w:id="9" w:author="David Villota Miranda" w:date="2021-09-26T12:01:00Z"/>
        </w:rPr>
      </w:pPr>
      <w:del w:id="10" w:author="David Villota Miranda" w:date="2021-09-26T12:01:00Z">
        <w:r w:rsidRPr="00423AD6" w:rsidDel="003518FD">
          <w:delText xml:space="preserve">Para ello, </w:delText>
        </w:r>
      </w:del>
      <w:ins w:id="11" w:author="David Villota Miranda" w:date="2021-09-26T12:01:00Z">
        <w:r w:rsidR="003518FD">
          <w:t>E</w:t>
        </w:r>
      </w:ins>
      <w:del w:id="12" w:author="David Villota Miranda" w:date="2021-09-26T12:01:00Z">
        <w:r w:rsidRPr="00423AD6" w:rsidDel="003518FD">
          <w:delText>e</w:delText>
        </w:r>
      </w:del>
      <w:r w:rsidRPr="00423AD6">
        <w:t>n primer lugar, se estudia</w:t>
      </w:r>
      <w:r w:rsidR="00872811">
        <w:t>rá</w:t>
      </w:r>
      <w:r w:rsidRPr="00423AD6">
        <w:t xml:space="preserve"> el punto de trimado del prototipo con el fin de tener una referencia de velocidad entorno a la que enfocar el estudio. Para ello se utilizarán cálculos numéricos y el software libre </w:t>
      </w:r>
      <w:r w:rsidRPr="00423AD6">
        <w:rPr>
          <w:iCs/>
        </w:rPr>
        <w:t>XFLR5</w:t>
      </w:r>
      <w:r w:rsidR="00872811">
        <w:rPr>
          <w:iCs/>
        </w:rPr>
        <w:t xml:space="preserve"> [</w:t>
      </w:r>
      <w:r w:rsidR="006861E5">
        <w:rPr>
          <w:iCs/>
        </w:rPr>
        <w:t>2</w:t>
      </w:r>
      <w:r w:rsidR="00872811">
        <w:rPr>
          <w:iCs/>
        </w:rPr>
        <w:t>]</w:t>
      </w:r>
      <w:r w:rsidRPr="00423AD6">
        <w:t>.</w:t>
      </w:r>
    </w:p>
    <w:p w14:paraId="18D5C5A5" w14:textId="77777777" w:rsidR="003518FD" w:rsidRPr="00423AD6" w:rsidRDefault="003518FD" w:rsidP="00872811">
      <w:pPr>
        <w:rPr>
          <w:ins w:id="13" w:author="David Villota Miranda" w:date="2021-09-26T12:01:00Z"/>
        </w:rPr>
      </w:pPr>
    </w:p>
    <w:p w14:paraId="424869D5" w14:textId="068097AF" w:rsidR="000022DC" w:rsidRPr="00423AD6" w:rsidDel="003518FD" w:rsidRDefault="000022DC" w:rsidP="00872811">
      <w:pPr>
        <w:rPr>
          <w:del w:id="14" w:author="David Villota Miranda" w:date="2021-09-26T12:01:00Z"/>
        </w:rPr>
      </w:pPr>
    </w:p>
    <w:p w14:paraId="6F10D8FB" w14:textId="2DB29F7F" w:rsidR="000022DC" w:rsidRPr="00423AD6" w:rsidRDefault="000022DC" w:rsidP="00872811">
      <w:r w:rsidRPr="00423AD6">
        <w:t>Después, se estudia</w:t>
      </w:r>
      <w:r w:rsidR="00872811">
        <w:t>rá</w:t>
      </w:r>
      <w:r w:rsidRPr="00423AD6">
        <w:t>n las características aerodinámicas y de estabilidad de la arquitectura, tratando de comparar varios parámetros de las superficies de control; en particular, el porcentaje en cuerda y la posición del centroide. Se realiza</w:t>
      </w:r>
      <w:r w:rsidR="00872811">
        <w:t>rá</w:t>
      </w:r>
      <w:r w:rsidRPr="00423AD6">
        <w:t>n numerosos estudios aerodinámicos en los que, variando estos parámetros, se analiza</w:t>
      </w:r>
      <w:r w:rsidR="00872811">
        <w:t>rá</w:t>
      </w:r>
      <w:r w:rsidRPr="00423AD6">
        <w:t xml:space="preserve"> la posición de los polos </w:t>
      </w:r>
      <w:r w:rsidRPr="00423AD6">
        <w:lastRenderedPageBreak/>
        <w:t>en la representación en función de transferencia de ambos modelos (longitudinal y lateral)</w:t>
      </w:r>
      <w:r w:rsidR="00872811">
        <w:t xml:space="preserve"> [</w:t>
      </w:r>
      <w:r w:rsidR="006861E5">
        <w:t>1</w:t>
      </w:r>
      <w:r w:rsidR="00872811">
        <w:t>]</w:t>
      </w:r>
      <w:r w:rsidRPr="00423AD6">
        <w:t>. Así mismo, se estudia</w:t>
      </w:r>
      <w:r w:rsidR="00872811">
        <w:t>rá</w:t>
      </w:r>
      <w:r w:rsidRPr="00423AD6">
        <w:t xml:space="preserve"> la ganancia del sistema para comprobar que este no se haga excesivamente sensible y que el punto de trimado esté situado en la zona central del rango de actuación. </w:t>
      </w:r>
    </w:p>
    <w:p w14:paraId="567F6209" w14:textId="5B34271F" w:rsidR="000022DC" w:rsidRPr="00423AD6" w:rsidRDefault="000022DC" w:rsidP="00872811">
      <w:r w:rsidRPr="00423AD6">
        <w:t xml:space="preserve">Tras el estudio se </w:t>
      </w:r>
      <w:r w:rsidR="00C63300" w:rsidRPr="00423AD6">
        <w:t>conclu</w:t>
      </w:r>
      <w:r w:rsidR="00C63300">
        <w:t>irán</w:t>
      </w:r>
      <w:r w:rsidR="00C63300" w:rsidRPr="00423AD6">
        <w:t xml:space="preserve"> </w:t>
      </w:r>
      <w:r w:rsidRPr="00423AD6">
        <w:t>unos valores de la geometría de la superficie de control (cuerda y distancia eje central a centroide de superficie) para un comportamiento óptimo.</w:t>
      </w:r>
    </w:p>
    <w:p w14:paraId="268ED88E" w14:textId="5E325913" w:rsidR="000022DC" w:rsidRPr="00423AD6" w:rsidRDefault="00EE4F61">
      <w:pPr>
        <w:pStyle w:val="Ttulo1"/>
        <w:pPrChange w:id="15" w:author="David Villota Miranda" w:date="2021-09-26T12:17:00Z">
          <w:pPr>
            <w:spacing w:before="0" w:after="160" w:line="259" w:lineRule="auto"/>
            <w:jc w:val="left"/>
          </w:pPr>
        </w:pPrChange>
      </w:pPr>
      <w:r w:rsidRPr="00423AD6">
        <w:t xml:space="preserve">2. </w:t>
      </w:r>
      <w:r w:rsidR="00660E77">
        <w:t xml:space="preserve">OBJETIVOS Y METODOLOGÍA </w:t>
      </w:r>
    </w:p>
    <w:p w14:paraId="7ED5F78C" w14:textId="1525C099" w:rsidR="00EE4F61" w:rsidRPr="00423AD6" w:rsidRDefault="00400283" w:rsidP="00EE4F61">
      <w:pPr>
        <w:pStyle w:val="Ttulo2"/>
      </w:pPr>
      <w:del w:id="16" w:author="David Villota Miranda" w:date="2021-09-26T12:17:00Z">
        <w:r w:rsidDel="00014A4F">
          <w:delText>1</w:delText>
        </w:r>
      </w:del>
      <w:ins w:id="17" w:author="David Villota Miranda" w:date="2021-09-26T12:17:00Z">
        <w:r w:rsidR="00014A4F">
          <w:t>2</w:t>
        </w:r>
      </w:ins>
      <w:r w:rsidR="00EE4F61" w:rsidRPr="00423AD6">
        <w:t xml:space="preserve">.1 </w:t>
      </w:r>
      <w:r w:rsidR="00C63300" w:rsidRPr="00423AD6">
        <w:t>Presentación</w:t>
      </w:r>
      <w:r w:rsidR="00EE4F61" w:rsidRPr="00423AD6">
        <w:t xml:space="preserve"> del prototipo</w:t>
      </w:r>
    </w:p>
    <w:p w14:paraId="2F0080DC" w14:textId="7095B8E8" w:rsidR="00081C8C" w:rsidRPr="00423AD6" w:rsidRDefault="00081C8C" w:rsidP="00081C8C">
      <w:r w:rsidRPr="00423AD6">
        <w:t xml:space="preserve">El estudio se realizará sobre una arquitectura no convencional, ala fija sin cola. Esta arquitectura es una de las más comunes en el ámbito “amateur” ya que su fabricación es muy simple. El ala se corresponde con </w:t>
      </w:r>
      <w:ins w:id="18" w:author="David Villota Miranda" w:date="2021-09-29T22:50:00Z">
        <w:r w:rsidR="00483267" w:rsidRPr="00483267">
          <w:t xml:space="preserve">un prototipo real [5] cuyas </w:t>
        </w:r>
      </w:ins>
      <w:del w:id="19" w:author="David Villota Miranda" w:date="2021-09-29T22:50:00Z">
        <w:r w:rsidRPr="00423AD6" w:rsidDel="00483267">
          <w:delText xml:space="preserve">el desarrollado en el documento </w:delText>
        </w:r>
        <w:r w:rsidRPr="00423AD6" w:rsidDel="00483267">
          <w:fldChar w:fldCharType="begin"/>
        </w:r>
        <w:r w:rsidRPr="00423AD6" w:rsidDel="00483267">
          <w:delInstrText xml:space="preserve"> REF _Ref35763986 \h  \* MERGEFORMAT </w:delInstrText>
        </w:r>
        <w:r w:rsidRPr="00423AD6" w:rsidDel="00483267">
          <w:fldChar w:fldCharType="separate"/>
        </w:r>
        <w:r w:rsidRPr="00423AD6" w:rsidDel="00483267">
          <w:delText>[</w:delText>
        </w:r>
        <w:r w:rsidRPr="00423AD6" w:rsidDel="00483267">
          <w:rPr>
            <w:noProof/>
          </w:rPr>
          <w:delText>5</w:delText>
        </w:r>
        <w:r w:rsidRPr="00423AD6" w:rsidDel="00483267">
          <w:fldChar w:fldCharType="end"/>
        </w:r>
        <w:r w:rsidRPr="00423AD6" w:rsidDel="00483267">
          <w:delText xml:space="preserve">]. Las </w:delText>
        </w:r>
      </w:del>
      <w:r w:rsidRPr="00423AD6">
        <w:t xml:space="preserve">dimensiones se </w:t>
      </w:r>
      <w:del w:id="20" w:author="David Villota Miranda" w:date="2021-09-29T22:50:00Z">
        <w:r w:rsidRPr="00423AD6" w:rsidDel="00483267">
          <w:delText>corresponden las mostradas</w:delText>
        </w:r>
      </w:del>
      <w:ins w:id="21" w:author="David Villota Miranda" w:date="2021-09-29T22:50:00Z">
        <w:r w:rsidR="00483267">
          <w:t>muestran</w:t>
        </w:r>
      </w:ins>
      <w:r w:rsidRPr="00423AD6">
        <w:t xml:space="preserve"> en la </w:t>
      </w:r>
      <w:r w:rsidRPr="00423AD6">
        <w:fldChar w:fldCharType="begin"/>
      </w:r>
      <w:r w:rsidRPr="00423AD6">
        <w:instrText xml:space="preserve"> REF _Ref35763358 \h </w:instrText>
      </w:r>
      <w:r w:rsidRPr="00423AD6">
        <w:fldChar w:fldCharType="separate"/>
      </w:r>
      <w:r w:rsidRPr="00423AD6">
        <w:t xml:space="preserve">Figura </w:t>
      </w:r>
      <w:r w:rsidRPr="00423AD6">
        <w:rPr>
          <w:noProof/>
        </w:rPr>
        <w:t>1</w:t>
      </w:r>
      <w:r w:rsidRPr="00423AD6">
        <w:fldChar w:fldCharType="end"/>
      </w:r>
      <w:r w:rsidRPr="00423AD6">
        <w:t>.</w:t>
      </w:r>
    </w:p>
    <w:p w14:paraId="415C4240" w14:textId="7CD086FA" w:rsidR="00081C8C" w:rsidRDefault="00081C8C" w:rsidP="00081C8C">
      <w:pPr>
        <w:rPr>
          <w:ins w:id="22" w:author="David Villota Miranda" w:date="2021-09-26T12:23:00Z"/>
        </w:rPr>
      </w:pPr>
      <w:r w:rsidRPr="00423AD6">
        <w:t>El diseño de las superficies de control no está determinado</w:t>
      </w:r>
      <w:r w:rsidR="00C63300">
        <w:t>;</w:t>
      </w:r>
      <w:r w:rsidRPr="00423AD6">
        <w:t xml:space="preserve"> a lo largo del estudio se irán variando sus dimensiones para evaluar la influencia que pueda tener en la controlabilidad.</w:t>
      </w:r>
    </w:p>
    <w:p w14:paraId="67F61A71" w14:textId="77777777" w:rsidR="007546D1" w:rsidRPr="00C84B72" w:rsidRDefault="007546D1" w:rsidP="007546D1">
      <w:pPr>
        <w:pStyle w:val="Figuras"/>
        <w:rPr>
          <w:moveTo w:id="23" w:author="David Villota Miranda" w:date="2021-09-26T12:23:00Z"/>
        </w:rPr>
      </w:pPr>
      <w:moveToRangeStart w:id="24" w:author="David Villota Miranda" w:date="2021-09-26T12:23:00Z" w:name="move83551426"/>
      <w:moveTo w:id="25" w:author="David Villota Miranda" w:date="2021-09-26T12:23:00Z">
        <w:r w:rsidRPr="00423AD6">
          <w:rPr>
            <w:rStyle w:val="negrita"/>
            <w:i w:val="0"/>
            <w:iCs/>
          </w:rPr>
          <w:t>FIGURA 1.</w:t>
        </w:r>
        <w:r w:rsidRPr="00423AD6">
          <w:t xml:space="preserve"> Arquitectura y dimensiones del prototipo</w:t>
        </w:r>
      </w:moveTo>
    </w:p>
    <w:p w14:paraId="67614035" w14:textId="77777777" w:rsidR="007546D1" w:rsidRPr="00423AD6" w:rsidRDefault="007546D1" w:rsidP="007546D1">
      <w:pPr>
        <w:ind w:left="708" w:hanging="708"/>
        <w:jc w:val="center"/>
        <w:rPr>
          <w:moveTo w:id="26" w:author="David Villota Miranda" w:date="2021-09-26T12:23:00Z"/>
          <w:noProof/>
        </w:rPr>
      </w:pPr>
      <w:moveTo w:id="27" w:author="David Villota Miranda" w:date="2021-09-26T12:23:00Z">
        <w:r w:rsidRPr="00423AD6">
          <w:rPr>
            <w:noProof/>
          </w:rPr>
          <w:drawing>
            <wp:inline distT="0" distB="0" distL="0" distR="0" wp14:anchorId="43497C20" wp14:editId="5E811564">
              <wp:extent cx="3921504" cy="1981200"/>
              <wp:effectExtent l="0" t="0" r="0" b="0"/>
              <wp:docPr id="6" name="Imagen 6" descr="Un conjunto de letras blancas en u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 conjunto de letras blancas en un fondo negro&#10;&#10;Descripción generada automáticamente con confianza media"/>
                      <pic:cNvPicPr>
                        <a:picLocks noChangeAspect="1" noChangeArrowheads="1"/>
                      </pic:cNvPicPr>
                    </pic:nvPicPr>
                    <pic:blipFill>
                      <a:blip r:embed="rId9" cstate="print">
                        <a:extLst>
                          <a:ext uri="{28A0092B-C50C-407E-A947-70E740481C1C}">
                            <a14:useLocalDpi xmlns:a14="http://schemas.microsoft.com/office/drawing/2010/main" val="0"/>
                          </a:ext>
                        </a:extLst>
                      </a:blip>
                      <a:srcRect l="26425" t="85562" r="22269"/>
                      <a:stretch>
                        <a:fillRect/>
                      </a:stretch>
                    </pic:blipFill>
                    <pic:spPr bwMode="auto">
                      <a:xfrm>
                        <a:off x="0" y="0"/>
                        <a:ext cx="3974699" cy="2008075"/>
                      </a:xfrm>
                      <a:prstGeom prst="rect">
                        <a:avLst/>
                      </a:prstGeom>
                      <a:noFill/>
                      <a:ln>
                        <a:noFill/>
                      </a:ln>
                    </pic:spPr>
                  </pic:pic>
                </a:graphicData>
              </a:graphic>
            </wp:inline>
          </w:drawing>
        </w:r>
      </w:moveTo>
    </w:p>
    <w:p w14:paraId="18E92552" w14:textId="77777777" w:rsidR="007546D1" w:rsidRPr="00423AD6" w:rsidRDefault="007546D1" w:rsidP="007546D1">
      <w:pPr>
        <w:pStyle w:val="Fuente"/>
        <w:rPr>
          <w:moveTo w:id="28" w:author="David Villota Miranda" w:date="2021-09-26T12:23:00Z"/>
        </w:rPr>
      </w:pPr>
      <w:moveTo w:id="29" w:author="David Villota Miranda" w:date="2021-09-26T12:23:00Z">
        <w:r w:rsidRPr="00423AD6">
          <w:t>Fuente: elaboración propia</w:t>
        </w:r>
      </w:moveTo>
    </w:p>
    <w:moveToRangeEnd w:id="24"/>
    <w:p w14:paraId="66D72D6A" w14:textId="77777777" w:rsidR="007546D1" w:rsidRPr="00423AD6" w:rsidRDefault="007546D1" w:rsidP="00081C8C"/>
    <w:p w14:paraId="296BF623" w14:textId="0B57A19D" w:rsidR="00C84B72" w:rsidRPr="00423AD6" w:rsidRDefault="00C84B72" w:rsidP="00C84B72">
      <w:r w:rsidRPr="00423AD6">
        <w:lastRenderedPageBreak/>
        <w:t>El perfil requerido en este caso</w:t>
      </w:r>
      <w:del w:id="30" w:author="David Villota Miranda" w:date="2021-09-26T12:19:00Z">
        <w:r w:rsidRPr="00423AD6" w:rsidDel="00014A4F">
          <w:delText>,</w:delText>
        </w:r>
      </w:del>
      <w:r w:rsidRPr="00423AD6">
        <w:t xml:space="preserve"> viene marcado por el tipo de arquitectura. Al no tener cola, será necesario el uso de un perfil autoestable capaz de generar un momento de picado suficiente para equilibrar el sistema ante perturbaciones. En este caso se utilizará el perfil EMX-07, mostrado en la </w:t>
      </w:r>
      <w:r w:rsidRPr="00423AD6">
        <w:fldChar w:fldCharType="begin"/>
      </w:r>
      <w:r w:rsidRPr="00423AD6">
        <w:instrText xml:space="preserve"> REF _Ref35764368 \h </w:instrText>
      </w:r>
      <w:r w:rsidRPr="00423AD6">
        <w:fldChar w:fldCharType="separate"/>
      </w:r>
      <w:r w:rsidRPr="00423AD6">
        <w:t xml:space="preserve">Figura  </w:t>
      </w:r>
      <w:r w:rsidRPr="00423AD6">
        <w:rPr>
          <w:noProof/>
        </w:rPr>
        <w:t>2</w:t>
      </w:r>
      <w:r w:rsidRPr="00423AD6">
        <w:fldChar w:fldCharType="end"/>
      </w:r>
      <w:r w:rsidRPr="00423AD6">
        <w:t>.</w:t>
      </w:r>
    </w:p>
    <w:p w14:paraId="180FD413" w14:textId="3095C5C3" w:rsidR="00C84B72" w:rsidDel="007546D1" w:rsidRDefault="00C84B72">
      <w:pPr>
        <w:spacing w:before="0" w:after="160" w:line="259" w:lineRule="auto"/>
        <w:jc w:val="left"/>
        <w:rPr>
          <w:del w:id="31" w:author="David Villota Miranda" w:date="2021-09-26T12:23:00Z"/>
          <w:rStyle w:val="negrita"/>
          <w:rFonts w:ascii="Arial Narrow" w:hAnsi="Arial Narrow"/>
          <w:iCs/>
          <w:spacing w:val="0"/>
          <w:sz w:val="20"/>
          <w:szCs w:val="20"/>
          <w:lang w:val="es-ES_tradnl"/>
          <w14:numForm w14:val="default"/>
        </w:rPr>
      </w:pPr>
      <w:del w:id="32" w:author="David Villota Miranda" w:date="2021-09-26T12:23:00Z">
        <w:r w:rsidDel="007546D1">
          <w:rPr>
            <w:rStyle w:val="negrita"/>
            <w:i/>
            <w:iCs/>
          </w:rPr>
          <w:br w:type="page"/>
        </w:r>
      </w:del>
    </w:p>
    <w:p w14:paraId="0B667249" w14:textId="592732D0" w:rsidR="00081C8C" w:rsidRPr="00C84B72" w:rsidDel="007546D1" w:rsidRDefault="00B32C0F">
      <w:pPr>
        <w:pStyle w:val="Figuras"/>
        <w:spacing w:before="0" w:after="160" w:line="259" w:lineRule="auto"/>
        <w:jc w:val="left"/>
        <w:rPr>
          <w:moveFrom w:id="33" w:author="David Villota Miranda" w:date="2021-09-26T12:23:00Z"/>
        </w:rPr>
        <w:pPrChange w:id="34" w:author="David Villota Miranda" w:date="2021-09-26T12:23:00Z">
          <w:pPr>
            <w:pStyle w:val="Figuras"/>
          </w:pPr>
        </w:pPrChange>
      </w:pPr>
      <w:moveFromRangeStart w:id="35" w:author="David Villota Miranda" w:date="2021-09-26T12:23:00Z" w:name="move83551426"/>
      <w:moveFrom w:id="36" w:author="David Villota Miranda" w:date="2021-09-26T12:23:00Z">
        <w:r w:rsidRPr="00423AD6" w:rsidDel="007546D1">
          <w:rPr>
            <w:rStyle w:val="negrita"/>
            <w:i w:val="0"/>
            <w:iCs/>
          </w:rPr>
          <w:t>FIGURA 1.</w:t>
        </w:r>
        <w:r w:rsidRPr="00423AD6" w:rsidDel="007546D1">
          <w:t xml:space="preserve"> Arquitectura y dimensiones del prototipo</w:t>
        </w:r>
      </w:moveFrom>
    </w:p>
    <w:p w14:paraId="743B169C" w14:textId="5CFF91A9" w:rsidR="00081C8C" w:rsidRPr="00423AD6" w:rsidDel="007546D1" w:rsidRDefault="00C70172" w:rsidP="00B32C0F">
      <w:pPr>
        <w:ind w:left="708" w:hanging="708"/>
        <w:jc w:val="center"/>
        <w:rPr>
          <w:moveFrom w:id="37" w:author="David Villota Miranda" w:date="2021-09-26T12:23:00Z"/>
          <w:noProof/>
        </w:rPr>
      </w:pPr>
      <w:moveFrom w:id="38" w:author="David Villota Miranda" w:date="2021-09-26T12:23:00Z">
        <w:r w:rsidRPr="00423AD6" w:rsidDel="007546D1">
          <w:rPr>
            <w:noProof/>
          </w:rPr>
          <w:drawing>
            <wp:inline distT="0" distB="0" distL="0" distR="0" wp14:anchorId="5B4A8B7E" wp14:editId="55D63E0F">
              <wp:extent cx="3348842" cy="1691883"/>
              <wp:effectExtent l="0" t="0" r="0" b="3810"/>
              <wp:docPr id="4" name="Imagen 4" descr="Un conjunto de letras blancas en un fondo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 conjunto de letras blancas en un fondo negro&#10;&#10;Descripción generada automáticamente con confianza media"/>
                      <pic:cNvPicPr>
                        <a:picLocks noChangeAspect="1" noChangeArrowheads="1"/>
                      </pic:cNvPicPr>
                    </pic:nvPicPr>
                    <pic:blipFill>
                      <a:blip r:embed="rId9" cstate="print">
                        <a:extLst>
                          <a:ext uri="{28A0092B-C50C-407E-A947-70E740481C1C}">
                            <a14:useLocalDpi xmlns:a14="http://schemas.microsoft.com/office/drawing/2010/main" val="0"/>
                          </a:ext>
                        </a:extLst>
                      </a:blip>
                      <a:srcRect l="26425" t="85562" r="22269"/>
                      <a:stretch>
                        <a:fillRect/>
                      </a:stretch>
                    </pic:blipFill>
                    <pic:spPr bwMode="auto">
                      <a:xfrm>
                        <a:off x="0" y="0"/>
                        <a:ext cx="3389284" cy="1712315"/>
                      </a:xfrm>
                      <a:prstGeom prst="rect">
                        <a:avLst/>
                      </a:prstGeom>
                      <a:noFill/>
                      <a:ln>
                        <a:noFill/>
                      </a:ln>
                    </pic:spPr>
                  </pic:pic>
                </a:graphicData>
              </a:graphic>
            </wp:inline>
          </w:drawing>
        </w:r>
      </w:moveFrom>
    </w:p>
    <w:p w14:paraId="36BBA0C5" w14:textId="092929FE" w:rsidR="00081C8C" w:rsidRPr="00423AD6" w:rsidDel="007546D1" w:rsidRDefault="00B32C0F" w:rsidP="00B32C0F">
      <w:pPr>
        <w:pStyle w:val="Fuente"/>
        <w:rPr>
          <w:moveFrom w:id="39" w:author="David Villota Miranda" w:date="2021-09-26T12:23:00Z"/>
        </w:rPr>
      </w:pPr>
      <w:moveFrom w:id="40" w:author="David Villota Miranda" w:date="2021-09-26T12:23:00Z">
        <w:r w:rsidRPr="00423AD6" w:rsidDel="007546D1">
          <w:t>Fuente: elaboración propia</w:t>
        </w:r>
      </w:moveFrom>
    </w:p>
    <w:p w14:paraId="45C2D1B8" w14:textId="2AD1DC02" w:rsidR="00C84B72" w:rsidRDefault="00C84B72" w:rsidP="00C84B72">
      <w:pPr>
        <w:rPr>
          <w:rStyle w:val="negrita"/>
          <w:i/>
          <w:iCs/>
        </w:rPr>
      </w:pPr>
      <w:bookmarkStart w:id="41" w:name="_Hlk81731537"/>
      <w:moveFromRangeEnd w:id="35"/>
      <w:r w:rsidRPr="00423AD6">
        <w:t xml:space="preserve">Para observar el comportamiento aerodinámico bidimensional, se introduce el perfil por puntos en el software </w:t>
      </w:r>
      <w:r w:rsidR="00C63300" w:rsidRPr="00423AD6">
        <w:rPr>
          <w:iCs/>
        </w:rPr>
        <w:t>XFLR5</w:t>
      </w:r>
      <w:r w:rsidR="00C63300">
        <w:rPr>
          <w:iCs/>
        </w:rPr>
        <w:t xml:space="preserve"> </w:t>
      </w:r>
      <w:del w:id="42" w:author="David Villota Miranda" w:date="2021-09-29T22:50:00Z">
        <w:r w:rsidRPr="00423AD6" w:rsidDel="00483267">
          <w:delText xml:space="preserve"> </w:delText>
        </w:r>
      </w:del>
      <w:r w:rsidRPr="00423AD6">
        <w:t xml:space="preserve">y se realiza un estudio fijando un Match </w:t>
      </w:r>
      <w:r w:rsidRPr="007546D1">
        <w:t xml:space="preserve">de </w:t>
      </w:r>
      <w:r w:rsidRPr="007546D1">
        <w:rPr>
          <w:rPrChange w:id="43" w:author="David Villota Miranda" w:date="2021-09-26T12:23:00Z">
            <w:rPr>
              <w:highlight w:val="yellow"/>
            </w:rPr>
          </w:rPrChange>
        </w:rPr>
        <w:t>0</w:t>
      </w:r>
      <w:r w:rsidR="00FD538E" w:rsidRPr="007546D1">
        <w:rPr>
          <w:rPrChange w:id="44" w:author="David Villota Miranda" w:date="2021-09-26T12:23:00Z">
            <w:rPr>
              <w:highlight w:val="yellow"/>
            </w:rPr>
          </w:rPrChange>
        </w:rPr>
        <w:t>,</w:t>
      </w:r>
      <w:r w:rsidRPr="007546D1">
        <w:rPr>
          <w:rPrChange w:id="45" w:author="David Villota Miranda" w:date="2021-09-26T12:23:00Z">
            <w:rPr>
              <w:highlight w:val="yellow"/>
            </w:rPr>
          </w:rPrChange>
        </w:rPr>
        <w:t>4</w:t>
      </w:r>
      <w:r w:rsidRPr="007546D1">
        <w:t xml:space="preserve"> y un Re de </w:t>
      </w:r>
      <w:r w:rsidRPr="007546D1">
        <w:rPr>
          <w:rPrChange w:id="46" w:author="David Villota Miranda" w:date="2021-09-26T12:23:00Z">
            <w:rPr>
              <w:highlight w:val="yellow"/>
            </w:rPr>
          </w:rPrChange>
        </w:rPr>
        <w:t>350.000</w:t>
      </w:r>
      <w:r w:rsidRPr="007546D1">
        <w:t xml:space="preserve"> a</w:t>
      </w:r>
      <w:r w:rsidRPr="00423AD6">
        <w:t xml:space="preserve"> la vez que se varía el ángulo de ataque. El estudio de comportamiento bidimensional arroja el siguiente comportamiento del perfil mostrado en la </w:t>
      </w:r>
      <w:r w:rsidRPr="00423AD6">
        <w:fldChar w:fldCharType="begin"/>
      </w:r>
      <w:r w:rsidRPr="00423AD6">
        <w:instrText xml:space="preserve"> REF _Ref35766509 \h </w:instrText>
      </w:r>
      <w:r>
        <w:instrText xml:space="preserve"> \* MERGEFORMAT </w:instrText>
      </w:r>
      <w:r w:rsidRPr="00423AD6">
        <w:fldChar w:fldCharType="separate"/>
      </w:r>
      <w:r w:rsidRPr="00423AD6">
        <w:t>Figura</w:t>
      </w:r>
      <w:del w:id="47" w:author="David Villota Miranda" w:date="2021-09-29T22:51:00Z">
        <w:r w:rsidRPr="00423AD6" w:rsidDel="00483267">
          <w:delText xml:space="preserve"> </w:delText>
        </w:r>
      </w:del>
      <w:r w:rsidRPr="00423AD6">
        <w:t xml:space="preserve"> </w:t>
      </w:r>
      <w:r w:rsidRPr="00423AD6">
        <w:rPr>
          <w:noProof/>
        </w:rPr>
        <w:t>3</w:t>
      </w:r>
      <w:r w:rsidRPr="00423AD6">
        <w:fldChar w:fldCharType="end"/>
      </w:r>
      <w:ins w:id="48" w:author="David Villota Miranda" w:date="2021-09-26T12:24:00Z">
        <w:r w:rsidR="007546D1">
          <w:t>.</w:t>
        </w:r>
      </w:ins>
      <w:ins w:id="49" w:author="David Villota Miranda" w:date="2021-09-29T22:51:00Z">
        <w:r w:rsidR="00483267">
          <w:t xml:space="preserve"> </w:t>
        </w:r>
      </w:ins>
      <w:ins w:id="50" w:author="David Villota Miranda" w:date="2021-09-29T22:52:00Z">
        <w:r w:rsidR="00483267">
          <w:t xml:space="preserve">Lo más importante a observar en estas gráficas el que el coeficiente </w:t>
        </w:r>
        <w:r w:rsidR="00483267">
          <w:rPr>
            <w:rFonts w:eastAsiaTheme="minorEastAsia"/>
          </w:rPr>
          <w:t xml:space="preserve">de momento </w:t>
        </w:r>
      </w:ins>
      <m:oMath>
        <m:sSub>
          <m:sSubPr>
            <m:ctrlPr>
              <w:ins w:id="51" w:author="David Villota Miranda" w:date="2021-09-29T22:52:00Z">
                <w:rPr>
                  <w:rFonts w:ascii="Cambria Math" w:hAnsi="Cambria Math"/>
                  <w:i/>
                </w:rPr>
              </w:ins>
            </m:ctrlPr>
          </m:sSubPr>
          <m:e>
            <m:r>
              <w:ins w:id="52" w:author="David Villota Miranda" w:date="2021-09-29T22:52:00Z">
                <w:rPr>
                  <w:rFonts w:ascii="Cambria Math" w:hAnsi="Cambria Math"/>
                </w:rPr>
                <m:t>c</m:t>
              </w:ins>
            </m:r>
          </m:e>
          <m:sub>
            <m:r>
              <w:ins w:id="53" w:author="David Villota Miranda" w:date="2021-09-29T22:52:00Z">
                <w:rPr>
                  <w:rFonts w:ascii="Cambria Math" w:hAnsi="Cambria Math"/>
                </w:rPr>
                <m:t>m</m:t>
              </w:ins>
            </m:r>
          </m:sub>
        </m:sSub>
      </m:oMath>
      <w:ins w:id="54" w:author="David Villota Miranda" w:date="2021-09-29T22:52:00Z">
        <w:r w:rsidR="00483267">
          <w:rPr>
            <w:rFonts w:eastAsiaTheme="minorEastAsia"/>
          </w:rPr>
          <w:t xml:space="preserve"> es negativo para ángulos de ataque próximos a</w:t>
        </w:r>
      </w:ins>
      <w:ins w:id="55" w:author="David Villota Miranda" w:date="2021-09-29T22:53:00Z">
        <w:r w:rsidR="00483267">
          <w:rPr>
            <w:rFonts w:eastAsiaTheme="minorEastAsia"/>
          </w:rPr>
          <w:t xml:space="preserve"> cero. Esto </w:t>
        </w:r>
      </w:ins>
      <w:ins w:id="56" w:author="David Villota Miranda" w:date="2021-09-29T22:55:00Z">
        <w:r w:rsidR="00483267">
          <w:rPr>
            <w:rFonts w:eastAsiaTheme="minorEastAsia"/>
          </w:rPr>
          <w:t xml:space="preserve">significa que para los ángulos de ataque mencionados se generará un momento de picado que </w:t>
        </w:r>
      </w:ins>
      <w:ins w:id="57" w:author="David Villota Miranda" w:date="2021-09-29T22:53:00Z">
        <w:r w:rsidR="00483267">
          <w:rPr>
            <w:rFonts w:eastAsiaTheme="minorEastAsia"/>
          </w:rPr>
          <w:t>ayudará a compensar la ausencia</w:t>
        </w:r>
      </w:ins>
      <w:ins w:id="58" w:author="David Villota Miranda" w:date="2021-09-29T22:54:00Z">
        <w:r w:rsidR="00483267">
          <w:rPr>
            <w:rFonts w:eastAsiaTheme="minorEastAsia"/>
          </w:rPr>
          <w:t xml:space="preserve"> de cola</w:t>
        </w:r>
      </w:ins>
      <w:ins w:id="59" w:author="David Villota Miranda" w:date="2021-09-29T22:53:00Z">
        <w:r w:rsidR="00483267">
          <w:rPr>
            <w:rFonts w:eastAsiaTheme="minorEastAsia"/>
          </w:rPr>
          <w:t xml:space="preserve"> y </w:t>
        </w:r>
      </w:ins>
      <w:ins w:id="60" w:author="David Villota Miranda" w:date="2021-09-30T18:03:00Z">
        <w:r w:rsidR="00F107BB">
          <w:rPr>
            <w:rFonts w:eastAsiaTheme="minorEastAsia"/>
          </w:rPr>
          <w:t>aportará</w:t>
        </w:r>
      </w:ins>
      <w:ins w:id="61" w:author="David Villota Miranda" w:date="2021-09-29T22:53:00Z">
        <w:r w:rsidR="00483267">
          <w:rPr>
            <w:rFonts w:eastAsiaTheme="minorEastAsia"/>
          </w:rPr>
          <w:t xml:space="preserve"> estabilidad</w:t>
        </w:r>
      </w:ins>
      <w:ins w:id="62" w:author="David Villota Miranda" w:date="2021-09-29T22:54:00Z">
        <w:r w:rsidR="00483267">
          <w:rPr>
            <w:rFonts w:eastAsiaTheme="minorEastAsia"/>
          </w:rPr>
          <w:t xml:space="preserve"> longitudinal</w:t>
        </w:r>
      </w:ins>
      <w:ins w:id="63" w:author="David Villota Miranda" w:date="2021-09-29T22:53:00Z">
        <w:r w:rsidR="00483267">
          <w:rPr>
            <w:rFonts w:eastAsiaTheme="minorEastAsia"/>
          </w:rPr>
          <w:t>.</w:t>
        </w:r>
      </w:ins>
    </w:p>
    <w:p w14:paraId="21DD8C86" w14:textId="3B6DEDE9" w:rsidR="00081C8C" w:rsidRPr="00423AD6" w:rsidRDefault="00B32C0F" w:rsidP="00BD482B">
      <w:pPr>
        <w:pStyle w:val="Figuras"/>
      </w:pPr>
      <w:r w:rsidRPr="00423AD6">
        <w:rPr>
          <w:rStyle w:val="negrita"/>
          <w:i w:val="0"/>
          <w:iCs/>
        </w:rPr>
        <w:t xml:space="preserve">FIGURA </w:t>
      </w:r>
      <w:r w:rsidR="00BD482B" w:rsidRPr="00423AD6">
        <w:rPr>
          <w:rStyle w:val="negrita"/>
          <w:i w:val="0"/>
          <w:iCs/>
        </w:rPr>
        <w:t>2</w:t>
      </w:r>
      <w:r w:rsidRPr="00423AD6">
        <w:rPr>
          <w:rStyle w:val="negrita"/>
          <w:i w:val="0"/>
          <w:iCs/>
        </w:rPr>
        <w:t>.</w:t>
      </w:r>
      <w:r w:rsidRPr="00423AD6">
        <w:t xml:space="preserve"> Geometría del perfil EMX-07</w:t>
      </w:r>
      <w:bookmarkEnd w:id="41"/>
    </w:p>
    <w:p w14:paraId="4B64BF47" w14:textId="2640A74A" w:rsidR="00081C8C" w:rsidRPr="00423AD6" w:rsidRDefault="00C70172" w:rsidP="00005C33">
      <w:pPr>
        <w:jc w:val="center"/>
        <w:rPr>
          <w:noProof/>
        </w:rPr>
        <w:pPrChange w:id="64" w:author="David Villota Miranda" w:date="2021-09-30T17:56:00Z">
          <w:pPr/>
        </w:pPrChange>
      </w:pPr>
      <w:r w:rsidRPr="00423AD6">
        <w:rPr>
          <w:noProof/>
        </w:rPr>
        <w:drawing>
          <wp:inline distT="0" distB="0" distL="0" distR="0" wp14:anchorId="6B37E456" wp14:editId="1693B484">
            <wp:extent cx="4352178" cy="381000"/>
            <wp:effectExtent l="0" t="0" r="0" b="0"/>
            <wp:docPr id="5" name="Imagen 5"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Forma&#10;&#10;Descripción generada automáticamente con confianza me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81555" cy="401080"/>
                    </a:xfrm>
                    <a:prstGeom prst="rect">
                      <a:avLst/>
                    </a:prstGeom>
                    <a:noFill/>
                    <a:ln>
                      <a:noFill/>
                    </a:ln>
                  </pic:spPr>
                </pic:pic>
              </a:graphicData>
            </a:graphic>
          </wp:inline>
        </w:drawing>
      </w:r>
    </w:p>
    <w:p w14:paraId="6BB01974" w14:textId="56895E71" w:rsidR="00C84B72" w:rsidRPr="00C84B72" w:rsidRDefault="00B32C0F" w:rsidP="00C84B72">
      <w:pPr>
        <w:pStyle w:val="Fuente"/>
        <w:rPr>
          <w:rStyle w:val="negrita"/>
          <w:b w:val="0"/>
        </w:rPr>
      </w:pPr>
      <w:r w:rsidRPr="00423AD6">
        <w:t>Fuente: elaboración propi</w:t>
      </w:r>
      <w:r w:rsidR="00C84B72">
        <w:t>a</w:t>
      </w:r>
    </w:p>
    <w:p w14:paraId="1C265410" w14:textId="240746A6" w:rsidR="00081C8C" w:rsidRPr="00423AD6" w:rsidRDefault="00BD482B" w:rsidP="003518FD">
      <w:pPr>
        <w:pStyle w:val="Figuras"/>
      </w:pPr>
      <w:r w:rsidRPr="00423AD6">
        <w:rPr>
          <w:rStyle w:val="negrita"/>
          <w:i w:val="0"/>
          <w:iCs/>
        </w:rPr>
        <w:t>FIGURA 3.</w:t>
      </w:r>
      <w:r w:rsidRPr="00423AD6">
        <w:t xml:space="preserve"> Comportamiento EMX-07 para Re=</w:t>
      </w:r>
      <w:r w:rsidRPr="00B504A0">
        <w:rPr>
          <w:rPrChange w:id="65" w:author="David Villota Miranda" w:date="2021-09-27T17:56:00Z">
            <w:rPr>
              <w:highlight w:val="yellow"/>
            </w:rPr>
          </w:rPrChange>
        </w:rPr>
        <w:t>350.000</w:t>
      </w:r>
      <w:r w:rsidRPr="00B504A0">
        <w:t xml:space="preserve"> y Match=</w:t>
      </w:r>
      <w:r w:rsidRPr="00B504A0">
        <w:rPr>
          <w:rPrChange w:id="66" w:author="David Villota Miranda" w:date="2021-09-27T17:56:00Z">
            <w:rPr>
              <w:highlight w:val="yellow"/>
            </w:rPr>
          </w:rPrChange>
        </w:rPr>
        <w:t>0</w:t>
      </w:r>
      <w:del w:id="67" w:author="David Villota Miranda" w:date="2021-09-26T12:27:00Z">
        <w:r w:rsidR="00FD538E" w:rsidRPr="00B504A0" w:rsidDel="00A05863">
          <w:rPr>
            <w:rPrChange w:id="68" w:author="David Villota Miranda" w:date="2021-09-27T17:56:00Z">
              <w:rPr>
                <w:highlight w:val="yellow"/>
              </w:rPr>
            </w:rPrChange>
          </w:rPr>
          <w:delText>,</w:delText>
        </w:r>
      </w:del>
      <w:r w:rsidR="00FD538E" w:rsidRPr="00B504A0">
        <w:rPr>
          <w:rPrChange w:id="69" w:author="David Villota Miranda" w:date="2021-09-27T17:56:00Z">
            <w:rPr>
              <w:highlight w:val="yellow"/>
            </w:rPr>
          </w:rPrChange>
        </w:rPr>
        <w:t>,</w:t>
      </w:r>
      <w:r w:rsidRPr="00B504A0">
        <w:rPr>
          <w:rPrChange w:id="70" w:author="David Villota Miranda" w:date="2021-09-27T17:56:00Z">
            <w:rPr>
              <w:highlight w:val="yellow"/>
            </w:rPr>
          </w:rPrChange>
        </w:rPr>
        <w:t>4</w:t>
      </w:r>
    </w:p>
    <w:p w14:paraId="3EA55A38" w14:textId="462E1A6F" w:rsidR="00081C8C" w:rsidRPr="00423AD6" w:rsidRDefault="00C70172" w:rsidP="00BD482B">
      <w:pPr>
        <w:jc w:val="center"/>
        <w:rPr>
          <w:b/>
        </w:rPr>
      </w:pPr>
      <w:r w:rsidRPr="00423AD6">
        <w:rPr>
          <w:b/>
          <w:noProof/>
        </w:rPr>
        <w:drawing>
          <wp:inline distT="0" distB="0" distL="0" distR="0" wp14:anchorId="2F6E5AC4" wp14:editId="03294C69">
            <wp:extent cx="4198755" cy="1947334"/>
            <wp:effectExtent l="0" t="0" r="0" b="0"/>
            <wp:docPr id="8" name="Imagen 8" descr="Imagen que contiene objeto, viendo, vuelo, papalo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eficient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21143" cy="1957717"/>
                    </a:xfrm>
                    <a:prstGeom prst="rect">
                      <a:avLst/>
                    </a:prstGeom>
                  </pic:spPr>
                </pic:pic>
              </a:graphicData>
            </a:graphic>
          </wp:inline>
        </w:drawing>
      </w:r>
    </w:p>
    <w:p w14:paraId="63B4ED4D" w14:textId="239A8278" w:rsidR="00081C8C" w:rsidRPr="00423AD6" w:rsidRDefault="00BD482B" w:rsidP="00BD482B">
      <w:pPr>
        <w:pStyle w:val="Fuente"/>
      </w:pPr>
      <w:bookmarkStart w:id="71" w:name="_Hlk81731560"/>
      <w:r w:rsidRPr="00423AD6">
        <w:t>Fuente: elaboración propia</w:t>
      </w:r>
      <w:bookmarkEnd w:id="71"/>
    </w:p>
    <w:p w14:paraId="2C17F426" w14:textId="7B3043C6" w:rsidR="00081C8C" w:rsidRPr="00423AD6" w:rsidRDefault="00400283" w:rsidP="00BD482B">
      <w:pPr>
        <w:pStyle w:val="Ttulo2"/>
      </w:pPr>
      <w:del w:id="72" w:author="David Villota Miranda" w:date="2021-09-26T12:17:00Z">
        <w:r w:rsidDel="00014A4F">
          <w:lastRenderedPageBreak/>
          <w:delText>1</w:delText>
        </w:r>
      </w:del>
      <w:ins w:id="73" w:author="David Villota Miranda" w:date="2021-09-26T12:17:00Z">
        <w:r w:rsidR="00014A4F">
          <w:t>2</w:t>
        </w:r>
      </w:ins>
      <w:r w:rsidR="00EE4F61" w:rsidRPr="00423AD6">
        <w:t>.2 Presentación del estudio</w:t>
      </w:r>
    </w:p>
    <w:p w14:paraId="0F9422BA" w14:textId="20657D42" w:rsidR="00081C8C" w:rsidRPr="00423AD6" w:rsidRDefault="00081C8C" w:rsidP="00081C8C">
      <w:r w:rsidRPr="00423AD6">
        <w:t xml:space="preserve">El estudio, tal y como se ha mencionado anteriormente, se realizará mediante simulaciones con </w:t>
      </w:r>
      <w:r w:rsidR="00C63300" w:rsidRPr="00423AD6">
        <w:rPr>
          <w:iCs/>
        </w:rPr>
        <w:t>XFLR5</w:t>
      </w:r>
      <w:r w:rsidRPr="00423AD6">
        <w:t>. El objetivo es identificar la familia de polos que presente una mejor controlabilidad, prestando atención a indicadores como el amortiguamiento, frecuencia natural o tiempo de mitad de periodo.</w:t>
      </w:r>
    </w:p>
    <w:p w14:paraId="40FC9668" w14:textId="3C6CBF35" w:rsidR="00081C8C" w:rsidRPr="00423AD6" w:rsidRDefault="00081C8C" w:rsidP="00D444F3">
      <w:r w:rsidRPr="00423AD6">
        <w:t>Se estudiará la influencia de la geometría de la superficie de control. En concreto, se estudiarán dos parámetros geométricos:</w:t>
      </w:r>
    </w:p>
    <w:p w14:paraId="3522F99C" w14:textId="77777777" w:rsidR="00081C8C" w:rsidRPr="00423AD6" w:rsidRDefault="00081C8C" w:rsidP="00D444F3">
      <w:pPr>
        <w:pStyle w:val="Listadoajustado"/>
      </w:pPr>
      <w:r w:rsidRPr="00423AD6">
        <w:t>Porcentaje en cuerda</w:t>
      </w:r>
    </w:p>
    <w:p w14:paraId="2852B039" w14:textId="0792872E" w:rsidR="00081C8C" w:rsidRPr="00423AD6" w:rsidRDefault="00081C8C" w:rsidP="00D444F3">
      <w:pPr>
        <w:pStyle w:val="Listadoajustado"/>
      </w:pPr>
      <w:r w:rsidRPr="00423AD6">
        <w:t>Longitud</w:t>
      </w:r>
    </w:p>
    <w:p w14:paraId="1F59E18C" w14:textId="2FC7303E" w:rsidR="00081C8C" w:rsidRPr="00423AD6" w:rsidRDefault="00081C8C" w:rsidP="00D444F3">
      <w:r w:rsidRPr="00423AD6">
        <w:t>Para ello se realizarán tres tipos de estudios diferentes variando cada uno de los parámetros anteriormente indicados.</w:t>
      </w:r>
    </w:p>
    <w:p w14:paraId="562E863C" w14:textId="77777777" w:rsidR="00081C8C" w:rsidRPr="00423AD6" w:rsidRDefault="00081C8C" w:rsidP="00D444F3">
      <w:pPr>
        <w:pStyle w:val="Listadoajustado"/>
      </w:pPr>
      <w:r w:rsidRPr="00423AD6">
        <w:t>Porcentaje en cuerda constante, longitud variable.</w:t>
      </w:r>
    </w:p>
    <w:p w14:paraId="51E0857C" w14:textId="77777777" w:rsidR="00081C8C" w:rsidRPr="00423AD6" w:rsidRDefault="00081C8C" w:rsidP="00D444F3">
      <w:pPr>
        <w:pStyle w:val="Listadoajustado"/>
      </w:pPr>
      <w:r w:rsidRPr="00423AD6">
        <w:t>Longitud constante, porcentaje en cuerda variable.</w:t>
      </w:r>
    </w:p>
    <w:p w14:paraId="68D6FD12" w14:textId="76265E14" w:rsidR="00081C8C" w:rsidRDefault="00081C8C" w:rsidP="00081C8C">
      <w:pPr>
        <w:rPr>
          <w:ins w:id="74" w:author="David Villota Miranda" w:date="2021-09-30T17:57:00Z"/>
        </w:rPr>
      </w:pPr>
      <w:r w:rsidRPr="00423AD6">
        <w:t>Con el fin de poder observar la sensibilidad, se realizarán todos los estudios de estabilidad con un ángulo de deflexión de -1º tanto sim</w:t>
      </w:r>
      <w:r w:rsidRPr="00A05863">
        <w:t>étric</w:t>
      </w:r>
      <w:r w:rsidRPr="00A05863">
        <w:rPr>
          <w:rPrChange w:id="75" w:author="David Villota Miranda" w:date="2021-09-26T12:28:00Z">
            <w:rPr>
              <w:highlight w:val="yellow"/>
            </w:rPr>
          </w:rPrChange>
        </w:rPr>
        <w:t>o</w:t>
      </w:r>
      <w:r w:rsidRPr="00423AD6">
        <w:t xml:space="preserve"> como </w:t>
      </w:r>
      <w:r w:rsidR="00FD538E" w:rsidRPr="00423AD6">
        <w:t>asimétric</w:t>
      </w:r>
      <w:r w:rsidR="00FD538E">
        <w:t>o</w:t>
      </w:r>
      <w:r w:rsidRPr="00423AD6">
        <w:t xml:space="preserve">. </w:t>
      </w:r>
    </w:p>
    <w:p w14:paraId="058E298A" w14:textId="77777777" w:rsidR="00005C33" w:rsidRPr="00423AD6" w:rsidRDefault="00005C33" w:rsidP="00005C33">
      <w:pPr>
        <w:pStyle w:val="Figuras"/>
        <w:rPr>
          <w:ins w:id="76" w:author="David Villota Miranda" w:date="2021-09-30T17:57:00Z"/>
        </w:rPr>
      </w:pPr>
      <w:ins w:id="77" w:author="David Villota Miranda" w:date="2021-09-30T17:57:00Z">
        <w:r w:rsidRPr="00423AD6">
          <w:rPr>
            <w:rStyle w:val="negrita"/>
            <w:i w:val="0"/>
            <w:iCs/>
          </w:rPr>
          <w:t>FIGURA 4.</w:t>
        </w:r>
        <w:r w:rsidRPr="00423AD6">
          <w:t xml:space="preserve"> </w:t>
        </w:r>
        <w:r>
          <w:t>Parámetros definitorios de la geometría del ala fija</w:t>
        </w:r>
      </w:ins>
    </w:p>
    <w:p w14:paraId="39DC487C" w14:textId="77777777" w:rsidR="00005C33" w:rsidRPr="00423AD6" w:rsidRDefault="00005C33" w:rsidP="00005C33">
      <w:pPr>
        <w:jc w:val="center"/>
        <w:rPr>
          <w:ins w:id="78" w:author="David Villota Miranda" w:date="2021-09-30T17:57:00Z"/>
        </w:rPr>
      </w:pPr>
      <w:ins w:id="79" w:author="David Villota Miranda" w:date="2021-09-30T17:57:00Z">
        <w:r w:rsidRPr="00423AD6">
          <w:rPr>
            <w:noProof/>
          </w:rPr>
          <w:drawing>
            <wp:inline distT="0" distB="0" distL="0" distR="0" wp14:anchorId="632D809F" wp14:editId="18FFD791">
              <wp:extent cx="2182130" cy="1693334"/>
              <wp:effectExtent l="0" t="0" r="8890" b="2540"/>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1860"/>
                      <a:stretch/>
                    </pic:blipFill>
                    <pic:spPr bwMode="auto">
                      <a:xfrm>
                        <a:off x="0" y="0"/>
                        <a:ext cx="2213595" cy="1717751"/>
                      </a:xfrm>
                      <a:prstGeom prst="rect">
                        <a:avLst/>
                      </a:prstGeom>
                      <a:noFill/>
                      <a:ln>
                        <a:noFill/>
                      </a:ln>
                      <a:extLst>
                        <a:ext uri="{53640926-AAD7-44D8-BBD7-CCE9431645EC}">
                          <a14:shadowObscured xmlns:a14="http://schemas.microsoft.com/office/drawing/2010/main"/>
                        </a:ext>
                      </a:extLst>
                    </pic:spPr>
                  </pic:pic>
                </a:graphicData>
              </a:graphic>
            </wp:inline>
          </w:drawing>
        </w:r>
      </w:ins>
    </w:p>
    <w:p w14:paraId="38F40C71" w14:textId="64C7C048" w:rsidR="00005C33" w:rsidRPr="00423AD6" w:rsidRDefault="00005C33" w:rsidP="00005C33">
      <w:pPr>
        <w:pStyle w:val="Fuente"/>
        <w:pPrChange w:id="80" w:author="David Villota Miranda" w:date="2021-09-30T17:57:00Z">
          <w:pPr/>
        </w:pPrChange>
      </w:pPr>
      <w:ins w:id="81" w:author="David Villota Miranda" w:date="2021-09-30T17:57:00Z">
        <w:r w:rsidRPr="00423AD6">
          <w:t>Fuente: elaboración propia</w:t>
        </w:r>
      </w:ins>
    </w:p>
    <w:p w14:paraId="1AB78F61" w14:textId="758F7DCB" w:rsidR="00081C8C" w:rsidRPr="00423AD6" w:rsidRDefault="00081C8C" w:rsidP="00081C8C">
      <w:r w:rsidRPr="00423AD6">
        <w:t xml:space="preserve">La </w:t>
      </w:r>
      <w:ins w:id="82" w:author="David Villota Miranda" w:date="2021-09-26T12:28:00Z">
        <w:r w:rsidR="00A05863">
          <w:t>l</w:t>
        </w:r>
      </w:ins>
      <w:del w:id="83" w:author="David Villota Miranda" w:date="2021-09-26T12:28:00Z">
        <w:r w:rsidR="00FD538E" w:rsidDel="00A05863">
          <w:delText>L</w:delText>
        </w:r>
      </w:del>
      <w:r w:rsidR="00FD538E">
        <w:t>ongitud</w:t>
      </w:r>
      <w:r w:rsidR="00FD538E" w:rsidRPr="00423AD6">
        <w:t xml:space="preserve"> </w:t>
      </w:r>
      <w:ins w:id="84" w:author="David Villota Miranda" w:date="2021-09-26T18:21:00Z">
        <w:r w:rsidR="004A1906" w:rsidRPr="00423AD6">
          <w:t>(</w:t>
        </w:r>
      </w:ins>
      <m:oMath>
        <m:sSub>
          <m:sSubPr>
            <m:ctrlPr>
              <w:ins w:id="85" w:author="David Villota Miranda" w:date="2021-09-26T18:21:00Z">
                <w:rPr>
                  <w:rFonts w:ascii="Cambria Math" w:hAnsi="Cambria Math"/>
                  <w:i/>
                </w:rPr>
              </w:ins>
            </m:ctrlPr>
          </m:sSubPr>
          <m:e>
            <m:r>
              <w:ins w:id="86" w:author="David Villota Miranda" w:date="2021-09-26T18:21:00Z">
                <w:rPr>
                  <w:rFonts w:ascii="Cambria Math" w:hAnsi="Cambria Math"/>
                </w:rPr>
                <m:t>l</m:t>
              </w:ins>
            </m:r>
          </m:e>
          <m:sub>
            <m:r>
              <w:ins w:id="87" w:author="David Villota Miranda" w:date="2021-09-26T18:21:00Z">
                <w:rPr>
                  <w:rFonts w:ascii="Cambria Math" w:hAnsi="Cambria Math"/>
                </w:rPr>
                <m:t>b</m:t>
              </w:ins>
            </m:r>
          </m:sub>
        </m:sSub>
      </m:oMath>
      <w:ins w:id="88" w:author="David Villota Miranda" w:date="2021-09-29T22:56:00Z">
        <w:r w:rsidR="00483267">
          <w:rPr>
            <w:rFonts w:eastAsiaTheme="minorEastAsia"/>
          </w:rPr>
          <w:t xml:space="preserve"> en la Figura 4</w:t>
        </w:r>
      </w:ins>
      <w:ins w:id="89" w:author="David Villota Miranda" w:date="2021-09-26T18:21:00Z">
        <w:r w:rsidR="004A1906" w:rsidRPr="00423AD6">
          <w:t>)</w:t>
        </w:r>
        <w:r w:rsidR="004A1906">
          <w:t xml:space="preserve"> </w:t>
        </w:r>
      </w:ins>
      <w:ins w:id="90" w:author="David Villota Miranda" w:date="2021-09-29T22:57:00Z">
        <w:r w:rsidR="00483267" w:rsidRPr="00483267">
          <w:t>mide la distancia</w:t>
        </w:r>
        <w:r w:rsidR="00483267">
          <w:t xml:space="preserve"> </w:t>
        </w:r>
      </w:ins>
      <w:del w:id="91" w:author="David Villota Miranda" w:date="2021-09-29T22:57:00Z">
        <w:r w:rsidRPr="00423AD6" w:rsidDel="00483267">
          <w:delText xml:space="preserve">se indicará </w:delText>
        </w:r>
      </w:del>
      <w:del w:id="92" w:author="David Villota Miranda" w:date="2021-09-26T18:21:00Z">
        <w:r w:rsidRPr="00423AD6" w:rsidDel="004A1906">
          <w:delText xml:space="preserve">respecto </w:delText>
        </w:r>
      </w:del>
      <w:ins w:id="93" w:author="David Villota Miranda" w:date="2021-09-26T18:21:00Z">
        <w:r w:rsidR="004A1906">
          <w:t>de</w:t>
        </w:r>
      </w:ins>
      <w:ins w:id="94" w:author="David Villota Miranda" w:date="2021-09-26T18:22:00Z">
        <w:r w:rsidR="004A1906">
          <w:t>sde el eje X</w:t>
        </w:r>
      </w:ins>
      <w:ins w:id="95" w:author="David Villota Miranda" w:date="2021-09-26T18:21:00Z">
        <w:r w:rsidR="004A1906" w:rsidRPr="00423AD6">
          <w:t xml:space="preserve"> </w:t>
        </w:r>
      </w:ins>
      <w:ins w:id="96" w:author="David Villota Miranda" w:date="2021-09-29T22:57:00Z">
        <w:r w:rsidR="00483267">
          <w:t xml:space="preserve">del ala fija </w:t>
        </w:r>
      </w:ins>
      <w:r w:rsidRPr="00423AD6">
        <w:t>al centroide de la superficie de control</w:t>
      </w:r>
      <w:del w:id="97" w:author="David Villota Miranda" w:date="2021-09-26T18:21:00Z">
        <w:r w:rsidRPr="00423AD6" w:rsidDel="004A1906">
          <w:delText xml:space="preserve"> (</w:delText>
        </w:r>
      </w:del>
      <m:oMath>
        <m:sSub>
          <m:sSubPr>
            <m:ctrlPr>
              <w:del w:id="98" w:author="David Villota Miranda" w:date="2021-09-26T18:21:00Z">
                <w:rPr>
                  <w:rFonts w:ascii="Cambria Math" w:hAnsi="Cambria Math"/>
                  <w:i/>
                </w:rPr>
              </w:del>
            </m:ctrlPr>
          </m:sSubPr>
          <m:e>
            <m:r>
              <w:del w:id="99" w:author="David Villota Miranda" w:date="2021-09-26T18:21:00Z">
                <w:rPr>
                  <w:rFonts w:ascii="Cambria Math" w:hAnsi="Cambria Math"/>
                </w:rPr>
                <m:t>l</m:t>
              </w:del>
            </m:r>
          </m:e>
          <m:sub>
            <m:r>
              <w:del w:id="100" w:author="David Villota Miranda" w:date="2021-09-26T18:21:00Z">
                <w:rPr>
                  <w:rFonts w:ascii="Cambria Math" w:hAnsi="Cambria Math"/>
                </w:rPr>
                <m:t>b</m:t>
              </w:del>
            </m:r>
          </m:sub>
        </m:sSub>
      </m:oMath>
      <w:del w:id="101" w:author="David Villota Miranda" w:date="2021-09-26T18:21:00Z">
        <w:r w:rsidRPr="00423AD6" w:rsidDel="004A1906">
          <w:delText>)</w:delText>
        </w:r>
      </w:del>
      <w:r w:rsidR="00257FFC">
        <w:t>,</w:t>
      </w:r>
      <w:r w:rsidRPr="00423AD6">
        <w:t xml:space="preserve"> ya que en él actuarán las fuerzas aerodinámicas. </w:t>
      </w:r>
      <w:ins w:id="102" w:author="David Villota Miranda" w:date="2021-09-29T23:08:00Z">
        <w:r w:rsidR="00266CE2">
          <w:t xml:space="preserve">El </w:t>
        </w:r>
      </w:ins>
      <w:ins w:id="103" w:author="David Villota Miranda" w:date="2021-09-29T23:09:00Z">
        <w:r w:rsidR="00266CE2">
          <w:t xml:space="preserve">centroide nos indicará a su vez la longitud </w:t>
        </w:r>
        <w:r w:rsidR="00266CE2">
          <w:lastRenderedPageBreak/>
          <w:t>del flap en el ala. Cuanto más</w:t>
        </w:r>
      </w:ins>
      <w:ins w:id="104" w:author="David Villota Miranda" w:date="2021-09-30T18:07:00Z">
        <w:r w:rsidR="00F107BB">
          <w:t xml:space="preserve"> alto sea el valor de </w:t>
        </w:r>
      </w:ins>
      <m:oMath>
        <m:sSub>
          <m:sSubPr>
            <m:ctrlPr>
              <w:ins w:id="105" w:author="David Villota Miranda" w:date="2021-09-29T23:09:00Z">
                <w:rPr>
                  <w:rFonts w:ascii="Cambria Math" w:hAnsi="Cambria Math"/>
                  <w:i/>
                </w:rPr>
              </w:ins>
            </m:ctrlPr>
          </m:sSubPr>
          <m:e>
            <m:r>
              <w:ins w:id="106" w:author="David Villota Miranda" w:date="2021-09-29T23:09:00Z">
                <w:rPr>
                  <w:rFonts w:ascii="Cambria Math" w:hAnsi="Cambria Math"/>
                </w:rPr>
                <m:t>l</m:t>
              </w:ins>
            </m:r>
          </m:e>
          <m:sub>
            <m:r>
              <w:ins w:id="107" w:author="David Villota Miranda" w:date="2021-09-29T23:09:00Z">
                <w:rPr>
                  <w:rFonts w:ascii="Cambria Math" w:hAnsi="Cambria Math"/>
                </w:rPr>
                <m:t>b</m:t>
              </w:ins>
            </m:r>
          </m:sub>
        </m:sSub>
      </m:oMath>
      <w:ins w:id="108" w:author="David Villota Miranda" w:date="2021-09-29T23:09:00Z">
        <w:r w:rsidR="00266CE2">
          <w:rPr>
            <w:rFonts w:eastAsiaTheme="minorEastAsia"/>
          </w:rPr>
          <w:t>, menor</w:t>
        </w:r>
      </w:ins>
      <w:ins w:id="109" w:author="David Villota Miranda" w:date="2021-09-29T23:10:00Z">
        <w:r w:rsidR="00266CE2">
          <w:rPr>
            <w:rFonts w:eastAsiaTheme="minorEastAsia"/>
          </w:rPr>
          <w:t xml:space="preserve"> será la longitud del flap.</w:t>
        </w:r>
      </w:ins>
      <w:ins w:id="110" w:author="David Villota Miranda" w:date="2021-09-30T18:08:00Z">
        <w:r w:rsidR="00F107BB">
          <w:rPr>
            <w:rFonts w:eastAsiaTheme="minorEastAsia"/>
          </w:rPr>
          <w:t xml:space="preserve"> Esto se debea que siempre se considera que el flap debe esta</w:t>
        </w:r>
      </w:ins>
      <w:ins w:id="111" w:author="David Villota Miranda" w:date="2021-09-30T18:09:00Z">
        <w:r w:rsidR="00F107BB">
          <w:rPr>
            <w:rFonts w:eastAsiaTheme="minorEastAsia"/>
          </w:rPr>
          <w:t xml:space="preserve">r en el extremo del ala, por lo tanto un </w:t>
        </w:r>
      </w:ins>
      <m:oMath>
        <m:sSub>
          <m:sSubPr>
            <m:ctrlPr>
              <w:ins w:id="112" w:author="David Villota Miranda" w:date="2021-09-30T18:09:00Z">
                <w:rPr>
                  <w:rFonts w:ascii="Cambria Math" w:eastAsiaTheme="minorEastAsia" w:hAnsi="Cambria Math"/>
                  <w:i/>
                </w:rPr>
              </w:ins>
            </m:ctrlPr>
          </m:sSubPr>
          <m:e>
            <m:r>
              <w:ins w:id="113" w:author="David Villota Miranda" w:date="2021-09-30T18:09:00Z">
                <w:rPr>
                  <w:rFonts w:ascii="Cambria Math" w:eastAsiaTheme="minorEastAsia" w:hAnsi="Cambria Math"/>
                </w:rPr>
                <m:t>l</m:t>
              </w:ins>
            </m:r>
          </m:e>
          <m:sub>
            <m:r>
              <w:ins w:id="114" w:author="David Villota Miranda" w:date="2021-09-30T18:09:00Z">
                <w:rPr>
                  <w:rFonts w:ascii="Cambria Math" w:eastAsiaTheme="minorEastAsia" w:hAnsi="Cambria Math"/>
                </w:rPr>
                <m:t>b</m:t>
              </w:ins>
            </m:r>
          </m:sub>
        </m:sSub>
      </m:oMath>
      <w:ins w:id="115" w:author="David Villota Miranda" w:date="2021-09-30T18:09:00Z">
        <w:r w:rsidR="00F107BB">
          <w:rPr>
            <w:rFonts w:eastAsiaTheme="minorEastAsia"/>
          </w:rPr>
          <w:t xml:space="preserve"> grande significa que la superficie del flap es pequeña</w:t>
        </w:r>
      </w:ins>
      <w:ins w:id="116" w:author="David Villota Miranda" w:date="2021-09-30T18:10:00Z">
        <w:r w:rsidR="00F107BB">
          <w:rPr>
            <w:rFonts w:eastAsiaTheme="minorEastAsia"/>
          </w:rPr>
          <w:t>.</w:t>
        </w:r>
      </w:ins>
      <w:ins w:id="117" w:author="David Villota Miranda" w:date="2021-09-29T23:10:00Z">
        <w:r w:rsidR="00266CE2">
          <w:rPr>
            <w:rFonts w:eastAsiaTheme="minorEastAsia"/>
          </w:rPr>
          <w:t xml:space="preserve"> </w:t>
        </w:r>
      </w:ins>
      <w:r w:rsidRPr="00423AD6">
        <w:t>Por lo tanto, conocer su ubicación permitirá conocer el par que desarrollan.</w:t>
      </w:r>
      <w:ins w:id="118" w:author="David Villota Miranda" w:date="2021-09-29T23:06:00Z">
        <w:r w:rsidR="00EF6495">
          <w:t xml:space="preserve"> En este estudio se utilizarán los valores de </w:t>
        </w:r>
      </w:ins>
      <m:oMath>
        <m:sSub>
          <m:sSubPr>
            <m:ctrlPr>
              <w:ins w:id="119" w:author="David Villota Miranda" w:date="2021-09-29T23:06:00Z">
                <w:rPr>
                  <w:rFonts w:ascii="Cambria Math" w:hAnsi="Cambria Math"/>
                  <w:i/>
                </w:rPr>
              </w:ins>
            </m:ctrlPr>
          </m:sSubPr>
          <m:e>
            <m:r>
              <w:ins w:id="120" w:author="David Villota Miranda" w:date="2021-09-29T23:06:00Z">
                <w:rPr>
                  <w:rFonts w:ascii="Cambria Math" w:hAnsi="Cambria Math"/>
                </w:rPr>
                <m:t>l</m:t>
              </w:ins>
            </m:r>
          </m:e>
          <m:sub>
            <m:r>
              <w:ins w:id="121" w:author="David Villota Miranda" w:date="2021-09-29T23:06:00Z">
                <w:rPr>
                  <w:rFonts w:ascii="Cambria Math" w:hAnsi="Cambria Math"/>
                </w:rPr>
                <m:t>b</m:t>
              </w:ins>
            </m:r>
          </m:sub>
        </m:sSub>
      </m:oMath>
      <w:ins w:id="122" w:author="David Villota Miranda" w:date="2021-09-29T23:06:00Z">
        <w:r w:rsidR="00EF6495">
          <w:rPr>
            <w:rFonts w:eastAsiaTheme="minorEastAsia"/>
          </w:rPr>
          <w:t xml:space="preserve"> mostrados en la tabla 1.</w:t>
        </w:r>
      </w:ins>
    </w:p>
    <w:p w14:paraId="0AE2C253" w14:textId="49BD73DD" w:rsidR="00EF6495" w:rsidRDefault="00081C8C" w:rsidP="00081C8C">
      <w:pPr>
        <w:rPr>
          <w:ins w:id="123" w:author="David Villota Miranda" w:date="2021-09-27T17:57:00Z"/>
        </w:rPr>
      </w:pPr>
      <w:r w:rsidRPr="00423AD6">
        <w:t>El porcentaje en cuerda por otro lado vendrá definido por el porcentaje de la superficie alar que no es superficie de control. Es decir</w:t>
      </w:r>
      <w:r w:rsidR="00C84B72">
        <w:t>,</w:t>
      </w:r>
      <w:r w:rsidRPr="00423AD6">
        <w:t xml:space="preserve"> en un ala con un porcentaje en cuerda del 90%, el 10% será superficie de control.</w:t>
      </w:r>
      <w:ins w:id="124" w:author="David Villota Miranda" w:date="2021-09-29T23:06:00Z">
        <w:r w:rsidR="00EF6495">
          <w:t xml:space="preserve"> </w:t>
        </w:r>
      </w:ins>
      <w:ins w:id="125" w:author="David Villota Miranda" w:date="2021-09-29T23:07:00Z">
        <w:r w:rsidR="00EF6495">
          <w:t>En la tabla 1 se recogen los valores utilizados en el estudio</w:t>
        </w:r>
      </w:ins>
    </w:p>
    <w:p w14:paraId="4EBBA106" w14:textId="6D26C9C1" w:rsidR="00B504A0" w:rsidRPr="00423AD6" w:rsidDel="00005C33" w:rsidRDefault="00B504A0">
      <w:pPr>
        <w:pStyle w:val="Fuente"/>
        <w:rPr>
          <w:del w:id="126" w:author="David Villota Miranda" w:date="2021-09-30T17:57:00Z"/>
        </w:rPr>
        <w:pPrChange w:id="127" w:author="David Villota Miranda" w:date="2021-09-27T22:51:00Z">
          <w:pPr/>
        </w:pPrChange>
      </w:pPr>
    </w:p>
    <w:p w14:paraId="72DA04DA" w14:textId="554D1008" w:rsidR="00081C8C" w:rsidDel="00B504A0" w:rsidRDefault="00081C8C" w:rsidP="00B504A0">
      <w:pPr>
        <w:rPr>
          <w:del w:id="128" w:author="David Villota Miranda" w:date="2021-09-27T17:57:00Z"/>
        </w:rPr>
      </w:pPr>
      <w:r w:rsidRPr="00423AD6">
        <w:t xml:space="preserve">Para introducir la geometría deseada en XFLR5 hay que calcular una serie de parámetros definitorios de la arquitectura como el centroide o la longitud en cuerda que ocupa la superficie de control. En la </w:t>
      </w:r>
      <w:r w:rsidR="00C84B72">
        <w:t>Figura 4.</w:t>
      </w:r>
      <w:r w:rsidRPr="00423AD6">
        <w:fldChar w:fldCharType="begin"/>
      </w:r>
      <w:r w:rsidRPr="00423AD6">
        <w:instrText xml:space="preserve"> REF _Ref35768130 \h  \* MERGEFORMAT </w:instrText>
      </w:r>
      <w:r w:rsidRPr="00423AD6">
        <w:fldChar w:fldCharType="end"/>
      </w:r>
      <w:r w:rsidRPr="00423AD6">
        <w:t xml:space="preserve"> se muestran gráficamente las cotas necesarias.</w:t>
      </w:r>
    </w:p>
    <w:p w14:paraId="3E9E3425" w14:textId="181A3CD8" w:rsidR="00C84B72" w:rsidDel="00B504A0" w:rsidRDefault="00C84B72">
      <w:pPr>
        <w:spacing w:before="0" w:after="160" w:line="259" w:lineRule="auto"/>
        <w:jc w:val="left"/>
        <w:rPr>
          <w:del w:id="129" w:author="David Villota Miranda" w:date="2021-09-27T17:57:00Z"/>
          <w:rStyle w:val="negrita"/>
          <w:rFonts w:ascii="Arial Narrow" w:hAnsi="Arial Narrow"/>
          <w:iCs/>
          <w:spacing w:val="0"/>
          <w:sz w:val="20"/>
          <w:szCs w:val="20"/>
          <w:lang w:val="es-ES_tradnl"/>
          <w14:numForm w14:val="default"/>
        </w:rPr>
      </w:pPr>
      <w:del w:id="130" w:author="David Villota Miranda" w:date="2021-09-27T17:57:00Z">
        <w:r w:rsidDel="00B504A0">
          <w:rPr>
            <w:rStyle w:val="negrita"/>
            <w:i/>
            <w:iCs/>
          </w:rPr>
          <w:br w:type="page"/>
        </w:r>
      </w:del>
    </w:p>
    <w:p w14:paraId="4A87861D" w14:textId="2B30FFFF" w:rsidR="00B32C0F" w:rsidRPr="00423AD6" w:rsidDel="00B504A0" w:rsidRDefault="00B32C0F">
      <w:pPr>
        <w:spacing w:before="0" w:after="160" w:line="259" w:lineRule="auto"/>
        <w:rPr>
          <w:del w:id="131" w:author="David Villota Miranda" w:date="2021-09-27T17:57:00Z"/>
        </w:rPr>
        <w:pPrChange w:id="132" w:author="David Villota Miranda" w:date="2021-09-27T17:57:00Z">
          <w:pPr>
            <w:pStyle w:val="Figuras"/>
          </w:pPr>
        </w:pPrChange>
      </w:pPr>
      <w:del w:id="133" w:author="David Villota Miranda" w:date="2021-09-27T17:57:00Z">
        <w:r w:rsidRPr="00423AD6" w:rsidDel="00B504A0">
          <w:rPr>
            <w:rStyle w:val="negrita"/>
            <w:iCs/>
          </w:rPr>
          <w:delText xml:space="preserve">FIGURA </w:delText>
        </w:r>
        <w:r w:rsidR="00BD482B" w:rsidRPr="00423AD6" w:rsidDel="00B504A0">
          <w:rPr>
            <w:rStyle w:val="negrita"/>
            <w:iCs/>
          </w:rPr>
          <w:delText>4</w:delText>
        </w:r>
        <w:r w:rsidRPr="00423AD6" w:rsidDel="00B504A0">
          <w:rPr>
            <w:rStyle w:val="negrita"/>
            <w:iCs/>
          </w:rPr>
          <w:delText>.</w:delText>
        </w:r>
        <w:r w:rsidRPr="00423AD6" w:rsidDel="00B504A0">
          <w:delText xml:space="preserve"> Actuación del algoritmo de centroide ante diferentes escenarios</w:delText>
        </w:r>
      </w:del>
    </w:p>
    <w:p w14:paraId="30F916EF" w14:textId="603DE961" w:rsidR="00081C8C" w:rsidRPr="00423AD6" w:rsidDel="00B504A0" w:rsidRDefault="00C70172">
      <w:pPr>
        <w:rPr>
          <w:del w:id="134" w:author="David Villota Miranda" w:date="2021-09-27T17:57:00Z"/>
        </w:rPr>
        <w:pPrChange w:id="135" w:author="David Villota Miranda" w:date="2021-09-27T17:57:00Z">
          <w:pPr>
            <w:jc w:val="center"/>
          </w:pPr>
        </w:pPrChange>
      </w:pPr>
      <w:del w:id="136" w:author="David Villota Miranda" w:date="2021-09-27T17:57:00Z">
        <w:r w:rsidRPr="00423AD6" w:rsidDel="00B504A0">
          <w:rPr>
            <w:noProof/>
          </w:rPr>
          <w:drawing>
            <wp:inline distT="0" distB="0" distL="0" distR="0" wp14:anchorId="68DC0174" wp14:editId="5B30A737">
              <wp:extent cx="2193041" cy="1701800"/>
              <wp:effectExtent l="0" t="0" r="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1860"/>
                      <a:stretch/>
                    </pic:blipFill>
                    <pic:spPr bwMode="auto">
                      <a:xfrm>
                        <a:off x="0" y="0"/>
                        <a:ext cx="2201146" cy="1708090"/>
                      </a:xfrm>
                      <a:prstGeom prst="rect">
                        <a:avLst/>
                      </a:prstGeom>
                      <a:noFill/>
                      <a:ln>
                        <a:noFill/>
                      </a:ln>
                      <a:extLst>
                        <a:ext uri="{53640926-AAD7-44D8-BBD7-CCE9431645EC}">
                          <a14:shadowObscured xmlns:a14="http://schemas.microsoft.com/office/drawing/2010/main"/>
                        </a:ext>
                      </a:extLst>
                    </pic:spPr>
                  </pic:pic>
                </a:graphicData>
              </a:graphic>
            </wp:inline>
          </w:drawing>
        </w:r>
      </w:del>
    </w:p>
    <w:p w14:paraId="7C81F575" w14:textId="422F2B25" w:rsidR="00081C8C" w:rsidRPr="00423AD6" w:rsidRDefault="00B32C0F">
      <w:pPr>
        <w:pPrChange w:id="137" w:author="David Villota Miranda" w:date="2021-09-27T17:57:00Z">
          <w:pPr>
            <w:pStyle w:val="Fuente"/>
          </w:pPr>
        </w:pPrChange>
      </w:pPr>
      <w:del w:id="138" w:author="David Villota Miranda" w:date="2021-09-27T17:57:00Z">
        <w:r w:rsidRPr="00423AD6" w:rsidDel="00B504A0">
          <w:delText>Fuente: elaboración propia</w:delText>
        </w:r>
      </w:del>
    </w:p>
    <w:p w14:paraId="61DACB0F" w14:textId="77777777" w:rsidR="00266CE2" w:rsidDel="00266CE2" w:rsidRDefault="00081C8C" w:rsidP="00257FFC">
      <w:pPr>
        <w:rPr>
          <w:ins w:id="139" w:author="David Villota Miranda" w:date="2021-09-29T23:14:00Z"/>
        </w:rPr>
      </w:pPr>
      <w:r w:rsidRPr="00423AD6">
        <w:t>En los estudios de más adelante cada línea representada en las gráficas se corresponderá con un prototipo en el cual se habrá estudiado una posición y un porcentaje en cuerda determinado</w:t>
      </w:r>
      <w:r w:rsidR="00257FFC">
        <w:t>s, entre los valores de la Tabla 1</w:t>
      </w:r>
      <w:r w:rsidRPr="00423AD6">
        <w:t xml:space="preserve">. </w:t>
      </w:r>
      <w:r w:rsidR="00257FFC">
        <w:t xml:space="preserve">A partir de </w:t>
      </w:r>
    </w:p>
    <w:tbl>
      <w:tblPr>
        <w:tblStyle w:val="Tablaconcuadrcula"/>
        <w:tblW w:w="53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1129"/>
      </w:tblGrid>
      <w:tr w:rsidR="00266CE2" w:rsidRPr="00423AD6" w14:paraId="4267E746" w14:textId="77777777" w:rsidTr="003B181B">
        <w:trPr>
          <w:jc w:val="center"/>
          <w:ins w:id="140" w:author="David Villota Miranda" w:date="2021-09-29T23:14:00Z"/>
        </w:trPr>
        <w:tc>
          <w:tcPr>
            <w:tcW w:w="4248" w:type="dxa"/>
            <w:vAlign w:val="center"/>
          </w:tcPr>
          <w:p w14:paraId="21ACF79C" w14:textId="77777777" w:rsidR="00266CE2" w:rsidRPr="00423AD6" w:rsidRDefault="00803318" w:rsidP="003B181B">
            <w:pPr>
              <w:ind w:left="33" w:hanging="709"/>
              <w:jc w:val="left"/>
              <w:rPr>
                <w:ins w:id="141" w:author="David Villota Miranda" w:date="2021-09-29T23:14:00Z"/>
              </w:rPr>
            </w:pPr>
            <m:oMathPara>
              <m:oMathParaPr>
                <m:jc m:val="left"/>
              </m:oMathParaPr>
              <m:oMath>
                <m:sSub>
                  <m:sSubPr>
                    <m:ctrlPr>
                      <w:ins w:id="142" w:author="David Villota Miranda" w:date="2021-09-29T23:14:00Z">
                        <w:rPr>
                          <w:rFonts w:ascii="Cambria Math" w:hAnsi="Cambria Math"/>
                        </w:rPr>
                      </w:ins>
                    </m:ctrlPr>
                  </m:sSubPr>
                  <m:e>
                    <m:r>
                      <w:ins w:id="143" w:author="David Villota Miranda" w:date="2021-09-29T23:14:00Z">
                        <w:rPr>
                          <w:rFonts w:ascii="Cambria Math" w:hAnsi="Cambria Math"/>
                        </w:rPr>
                        <m:t>c</m:t>
                      </w:ins>
                    </m:r>
                  </m:e>
                  <m:sub>
                    <m:sSub>
                      <m:sSubPr>
                        <m:ctrlPr>
                          <w:ins w:id="144" w:author="David Villota Miranda" w:date="2021-09-29T23:14:00Z">
                            <w:rPr>
                              <w:rFonts w:ascii="Cambria Math" w:hAnsi="Cambria Math"/>
                            </w:rPr>
                          </w:ins>
                        </m:ctrlPr>
                      </m:sSubPr>
                      <m:e>
                        <m:r>
                          <w:ins w:id="145" w:author="David Villota Miranda" w:date="2021-09-29T23:14:00Z">
                            <w:rPr>
                              <w:rFonts w:ascii="Cambria Math" w:hAnsi="Cambria Math"/>
                            </w:rPr>
                            <m:t>r</m:t>
                          </w:ins>
                        </m:r>
                      </m:e>
                      <m:sub>
                        <m:r>
                          <w:ins w:id="146" w:author="David Villota Miranda" w:date="2021-09-29T23:14:00Z">
                            <w:rPr>
                              <w:rFonts w:ascii="Cambria Math" w:hAnsi="Cambria Math"/>
                            </w:rPr>
                            <m:t>e</m:t>
                          </w:ins>
                        </m:r>
                      </m:sub>
                    </m:sSub>
                  </m:sub>
                </m:sSub>
                <m:r>
                  <w:ins w:id="147" w:author="David Villota Miranda" w:date="2021-09-29T23:14:00Z">
                    <m:rPr>
                      <m:sty m:val="p"/>
                    </m:rPr>
                    <w:rPr>
                      <w:rFonts w:ascii="Cambria Math" w:hAnsi="Cambria Math"/>
                    </w:rPr>
                    <m:t>=</m:t>
                  </w:ins>
                </m:r>
                <m:d>
                  <m:dPr>
                    <m:ctrlPr>
                      <w:ins w:id="148" w:author="David Villota Miranda" w:date="2021-09-29T23:14:00Z">
                        <w:rPr>
                          <w:rFonts w:ascii="Cambria Math" w:hAnsi="Cambria Math"/>
                        </w:rPr>
                      </w:ins>
                    </m:ctrlPr>
                  </m:dPr>
                  <m:e>
                    <m:r>
                      <w:ins w:id="149" w:author="David Villota Miranda" w:date="2021-09-29T23:14:00Z">
                        <m:rPr>
                          <m:sty m:val="p"/>
                        </m:rPr>
                        <w:rPr>
                          <w:rFonts w:ascii="Cambria Math" w:hAnsi="Cambria Math"/>
                        </w:rPr>
                        <m:t>1-</m:t>
                      </w:ins>
                    </m:r>
                    <m:r>
                      <w:ins w:id="150" w:author="David Villota Miranda" w:date="2021-09-29T23:14:00Z">
                        <w:rPr>
                          <w:rFonts w:ascii="Cambria Math" w:hAnsi="Cambria Math"/>
                        </w:rPr>
                        <m:t>c</m:t>
                      </w:ins>
                    </m:r>
                    <m:r>
                      <w:ins w:id="151" w:author="David Villota Miranda" w:date="2021-09-29T23:14:00Z">
                        <w:del w:id="152" w:author="David Villota Miranda" w:date="2021-09-29T23:13:00Z">
                          <m:rPr>
                            <m:sty m:val="p"/>
                          </m:rPr>
                          <w:rPr>
                            <w:rFonts w:ascii="Cambria Math" w:hAnsi="Cambria Math"/>
                          </w:rPr>
                          <m:t>%</m:t>
                        </w:del>
                      </w:ins>
                    </m:r>
                  </m:e>
                </m:d>
                <m:r>
                  <w:ins w:id="153" w:author="David Villota Miranda" w:date="2021-09-29T23:14:00Z">
                    <w:rPr>
                      <w:rFonts w:ascii="Cambria Math" w:hAnsi="Cambria Math"/>
                    </w:rPr>
                    <m:t>c</m:t>
                  </w:ins>
                </m:r>
              </m:oMath>
            </m:oMathPara>
          </w:p>
        </w:tc>
        <w:tc>
          <w:tcPr>
            <w:tcW w:w="1129" w:type="dxa"/>
            <w:vAlign w:val="center"/>
          </w:tcPr>
          <w:p w14:paraId="03A3EA80" w14:textId="77777777" w:rsidR="00266CE2" w:rsidRPr="00423AD6" w:rsidRDefault="00266CE2" w:rsidP="003B181B">
            <w:pPr>
              <w:pStyle w:val="Descripcin"/>
              <w:jc w:val="center"/>
              <w:rPr>
                <w:ins w:id="154" w:author="David Villota Miranda" w:date="2021-09-29T23:14:00Z"/>
                <w:i w:val="0"/>
                <w:iCs w:val="0"/>
                <w:color w:val="auto"/>
              </w:rPr>
            </w:pPr>
            <w:ins w:id="155" w:author="David Villota Miranda" w:date="2021-09-29T23:14:00Z">
              <w:r w:rsidRPr="00423AD6">
                <w:rPr>
                  <w:i w:val="0"/>
                  <w:iCs w:val="0"/>
                  <w:color w:val="auto"/>
                </w:rPr>
                <w:t xml:space="preserve">( </w:t>
              </w:r>
              <w:r w:rsidRPr="00423AD6">
                <w:rPr>
                  <w:i w:val="0"/>
                  <w:iCs w:val="0"/>
                  <w:color w:val="auto"/>
                </w:rPr>
                <w:fldChar w:fldCharType="begin"/>
              </w:r>
              <w:r w:rsidRPr="00423AD6">
                <w:rPr>
                  <w:i w:val="0"/>
                  <w:iCs w:val="0"/>
                  <w:color w:val="auto"/>
                </w:rPr>
                <w:instrText xml:space="preserve"> SEQ ( \* ARABIC </w:instrText>
              </w:r>
              <w:r w:rsidRPr="00423AD6">
                <w:rPr>
                  <w:i w:val="0"/>
                  <w:iCs w:val="0"/>
                  <w:color w:val="auto"/>
                </w:rPr>
                <w:fldChar w:fldCharType="separate"/>
              </w:r>
              <w:r w:rsidRPr="00423AD6">
                <w:rPr>
                  <w:i w:val="0"/>
                  <w:iCs w:val="0"/>
                  <w:noProof/>
                  <w:color w:val="auto"/>
                </w:rPr>
                <w:t>1</w:t>
              </w:r>
              <w:r w:rsidRPr="00423AD6">
                <w:rPr>
                  <w:i w:val="0"/>
                  <w:iCs w:val="0"/>
                  <w:noProof/>
                  <w:color w:val="auto"/>
                </w:rPr>
                <w:fldChar w:fldCharType="end"/>
              </w:r>
              <w:r w:rsidRPr="00423AD6">
                <w:rPr>
                  <w:i w:val="0"/>
                  <w:iCs w:val="0"/>
                  <w:color w:val="auto"/>
                </w:rPr>
                <w:t>)</w:t>
              </w:r>
            </w:ins>
          </w:p>
        </w:tc>
      </w:tr>
      <w:tr w:rsidR="00266CE2" w:rsidRPr="00423AD6" w14:paraId="7C7BC867" w14:textId="77777777" w:rsidTr="003B181B">
        <w:trPr>
          <w:jc w:val="center"/>
          <w:ins w:id="156" w:author="David Villota Miranda" w:date="2021-09-29T23:14:00Z"/>
        </w:trPr>
        <w:tc>
          <w:tcPr>
            <w:tcW w:w="4248" w:type="dxa"/>
          </w:tcPr>
          <w:p w14:paraId="272039CE" w14:textId="77777777" w:rsidR="00266CE2" w:rsidRPr="00423AD6" w:rsidRDefault="00803318" w:rsidP="003B181B">
            <w:pPr>
              <w:ind w:left="33" w:hanging="709"/>
              <w:jc w:val="left"/>
              <w:rPr>
                <w:ins w:id="157" w:author="David Villota Miranda" w:date="2021-09-29T23:14:00Z"/>
              </w:rPr>
            </w:pPr>
            <m:oMathPara>
              <m:oMathParaPr>
                <m:jc m:val="left"/>
              </m:oMathParaPr>
              <m:oMath>
                <m:sSub>
                  <m:sSubPr>
                    <m:ctrlPr>
                      <w:ins w:id="158" w:author="David Villota Miranda" w:date="2021-09-29T23:14:00Z">
                        <w:rPr>
                          <w:rFonts w:ascii="Cambria Math" w:hAnsi="Cambria Math"/>
                        </w:rPr>
                      </w:ins>
                    </m:ctrlPr>
                  </m:sSubPr>
                  <m:e>
                    <m:r>
                      <w:ins w:id="159" w:author="David Villota Miranda" w:date="2021-09-29T23:14:00Z">
                        <w:rPr>
                          <w:rFonts w:ascii="Cambria Math" w:hAnsi="Cambria Math"/>
                        </w:rPr>
                        <m:t>λ</m:t>
                      </w:ins>
                    </m:r>
                  </m:e>
                  <m:sub>
                    <m:r>
                      <w:ins w:id="160" w:author="David Villota Miranda" w:date="2021-09-29T23:14:00Z">
                        <w:rPr>
                          <w:rFonts w:ascii="Cambria Math" w:hAnsi="Cambria Math"/>
                        </w:rPr>
                        <m:t>e</m:t>
                      </w:ins>
                    </m:r>
                  </m:sub>
                </m:sSub>
                <m:r>
                  <w:ins w:id="161" w:author="David Villota Miranda" w:date="2021-09-29T23:14:00Z">
                    <m:rPr>
                      <m:sty m:val="p"/>
                    </m:rPr>
                    <w:rPr>
                      <w:rFonts w:ascii="Cambria Math" w:hAnsi="Cambria Math"/>
                    </w:rPr>
                    <m:t>=</m:t>
                  </w:ins>
                </m:r>
                <m:f>
                  <m:fPr>
                    <m:ctrlPr>
                      <w:ins w:id="162" w:author="David Villota Miranda" w:date="2021-09-29T23:14:00Z">
                        <w:rPr>
                          <w:rFonts w:ascii="Cambria Math" w:hAnsi="Cambria Math"/>
                        </w:rPr>
                      </w:ins>
                    </m:ctrlPr>
                  </m:fPr>
                  <m:num>
                    <m:sSub>
                      <m:sSubPr>
                        <m:ctrlPr>
                          <w:ins w:id="163" w:author="David Villota Miranda" w:date="2021-09-29T23:14:00Z">
                            <w:rPr>
                              <w:rFonts w:ascii="Cambria Math" w:hAnsi="Cambria Math"/>
                            </w:rPr>
                          </w:ins>
                        </m:ctrlPr>
                      </m:sSubPr>
                      <m:e>
                        <m:r>
                          <w:ins w:id="164" w:author="David Villota Miranda" w:date="2021-09-29T23:14:00Z">
                            <w:rPr>
                              <w:rFonts w:ascii="Cambria Math" w:hAnsi="Cambria Math"/>
                            </w:rPr>
                            <m:t>c</m:t>
                          </w:ins>
                        </m:r>
                      </m:e>
                      <m:sub>
                        <m:sSub>
                          <m:sSubPr>
                            <m:ctrlPr>
                              <w:ins w:id="165" w:author="David Villota Miranda" w:date="2021-09-29T23:14:00Z">
                                <w:rPr>
                                  <w:rFonts w:ascii="Cambria Math" w:hAnsi="Cambria Math"/>
                                </w:rPr>
                              </w:ins>
                            </m:ctrlPr>
                          </m:sSubPr>
                          <m:e>
                            <m:r>
                              <w:ins w:id="166" w:author="David Villota Miranda" w:date="2021-09-29T23:14:00Z">
                                <w:rPr>
                                  <w:rFonts w:ascii="Cambria Math" w:hAnsi="Cambria Math"/>
                                </w:rPr>
                                <m:t>t</m:t>
                              </w:ins>
                            </m:r>
                          </m:e>
                          <m:sub>
                            <m:r>
                              <w:ins w:id="167" w:author="David Villota Miranda" w:date="2021-09-29T23:14:00Z">
                                <w:rPr>
                                  <w:rFonts w:ascii="Cambria Math" w:hAnsi="Cambria Math"/>
                                </w:rPr>
                                <m:t>e</m:t>
                              </w:ins>
                            </m:r>
                          </m:sub>
                        </m:sSub>
                      </m:sub>
                    </m:sSub>
                  </m:num>
                  <m:den>
                    <m:sSub>
                      <m:sSubPr>
                        <m:ctrlPr>
                          <w:ins w:id="168" w:author="David Villota Miranda" w:date="2021-09-29T23:14:00Z">
                            <w:rPr>
                              <w:rFonts w:ascii="Cambria Math" w:hAnsi="Cambria Math"/>
                            </w:rPr>
                          </w:ins>
                        </m:ctrlPr>
                      </m:sSubPr>
                      <m:e>
                        <m:r>
                          <w:ins w:id="169" w:author="David Villota Miranda" w:date="2021-09-29T23:14:00Z">
                            <w:rPr>
                              <w:rFonts w:ascii="Cambria Math" w:hAnsi="Cambria Math"/>
                            </w:rPr>
                            <m:t>c</m:t>
                          </w:ins>
                        </m:r>
                      </m:e>
                      <m:sub>
                        <m:sSub>
                          <m:sSubPr>
                            <m:ctrlPr>
                              <w:ins w:id="170" w:author="David Villota Miranda" w:date="2021-09-29T23:14:00Z">
                                <w:rPr>
                                  <w:rFonts w:ascii="Cambria Math" w:hAnsi="Cambria Math"/>
                                </w:rPr>
                              </w:ins>
                            </m:ctrlPr>
                          </m:sSubPr>
                          <m:e>
                            <m:r>
                              <w:ins w:id="171" w:author="David Villota Miranda" w:date="2021-09-29T23:14:00Z">
                                <w:rPr>
                                  <w:rFonts w:ascii="Cambria Math" w:hAnsi="Cambria Math"/>
                                </w:rPr>
                                <m:t>r</m:t>
                              </w:ins>
                            </m:r>
                          </m:e>
                          <m:sub>
                            <m:r>
                              <w:ins w:id="172" w:author="David Villota Miranda" w:date="2021-09-29T23:14:00Z">
                                <w:rPr>
                                  <w:rFonts w:ascii="Cambria Math" w:hAnsi="Cambria Math"/>
                                </w:rPr>
                                <m:t>e</m:t>
                              </w:ins>
                            </m:r>
                          </m:sub>
                        </m:sSub>
                      </m:sub>
                    </m:sSub>
                  </m:den>
                </m:f>
              </m:oMath>
            </m:oMathPara>
          </w:p>
        </w:tc>
        <w:tc>
          <w:tcPr>
            <w:tcW w:w="1129" w:type="dxa"/>
          </w:tcPr>
          <w:p w14:paraId="1A56515B" w14:textId="77777777" w:rsidR="00266CE2" w:rsidRPr="00423AD6" w:rsidRDefault="00266CE2" w:rsidP="003B181B">
            <w:pPr>
              <w:pStyle w:val="Descripcin"/>
              <w:jc w:val="center"/>
              <w:rPr>
                <w:ins w:id="173" w:author="David Villota Miranda" w:date="2021-09-29T23:14:00Z"/>
                <w:i w:val="0"/>
                <w:iCs w:val="0"/>
                <w:color w:val="auto"/>
              </w:rPr>
            </w:pPr>
            <w:ins w:id="174" w:author="David Villota Miranda" w:date="2021-09-29T23:14:00Z">
              <w:r w:rsidRPr="00423AD6">
                <w:rPr>
                  <w:i w:val="0"/>
                  <w:iCs w:val="0"/>
                  <w:color w:val="auto"/>
                </w:rPr>
                <w:t xml:space="preserve">( </w:t>
              </w:r>
              <w:r w:rsidRPr="00423AD6">
                <w:rPr>
                  <w:i w:val="0"/>
                  <w:iCs w:val="0"/>
                  <w:color w:val="auto"/>
                </w:rPr>
                <w:fldChar w:fldCharType="begin"/>
              </w:r>
              <w:r w:rsidRPr="00423AD6">
                <w:rPr>
                  <w:i w:val="0"/>
                  <w:iCs w:val="0"/>
                  <w:color w:val="auto"/>
                </w:rPr>
                <w:instrText xml:space="preserve"> SEQ ( \* ARABIC </w:instrText>
              </w:r>
              <w:r w:rsidRPr="00423AD6">
                <w:rPr>
                  <w:i w:val="0"/>
                  <w:iCs w:val="0"/>
                  <w:color w:val="auto"/>
                </w:rPr>
                <w:fldChar w:fldCharType="separate"/>
              </w:r>
              <w:r w:rsidRPr="00423AD6">
                <w:rPr>
                  <w:i w:val="0"/>
                  <w:iCs w:val="0"/>
                  <w:noProof/>
                  <w:color w:val="auto"/>
                </w:rPr>
                <w:t>2</w:t>
              </w:r>
              <w:r w:rsidRPr="00423AD6">
                <w:rPr>
                  <w:i w:val="0"/>
                  <w:iCs w:val="0"/>
                  <w:noProof/>
                  <w:color w:val="auto"/>
                </w:rPr>
                <w:fldChar w:fldCharType="end"/>
              </w:r>
              <w:r w:rsidRPr="00423AD6">
                <w:rPr>
                  <w:i w:val="0"/>
                  <w:iCs w:val="0"/>
                  <w:color w:val="auto"/>
                </w:rPr>
                <w:t>)</w:t>
              </w:r>
            </w:ins>
          </w:p>
        </w:tc>
      </w:tr>
      <w:tr w:rsidR="00266CE2" w:rsidRPr="00423AD6" w14:paraId="61A95253" w14:textId="77777777" w:rsidTr="003B181B">
        <w:trPr>
          <w:jc w:val="center"/>
          <w:ins w:id="175" w:author="David Villota Miranda" w:date="2021-09-29T23:14:00Z"/>
        </w:trPr>
        <w:tc>
          <w:tcPr>
            <w:tcW w:w="4248" w:type="dxa"/>
          </w:tcPr>
          <w:p w14:paraId="33C40809" w14:textId="77777777" w:rsidR="00266CE2" w:rsidRPr="00423AD6" w:rsidRDefault="00803318" w:rsidP="003B181B">
            <w:pPr>
              <w:ind w:left="33" w:hanging="709"/>
              <w:jc w:val="left"/>
              <w:rPr>
                <w:ins w:id="176" w:author="David Villota Miranda" w:date="2021-09-29T23:14:00Z"/>
              </w:rPr>
            </w:pPr>
            <m:oMathPara>
              <m:oMathParaPr>
                <m:jc m:val="left"/>
              </m:oMathParaPr>
              <m:oMath>
                <m:f>
                  <m:fPr>
                    <m:ctrlPr>
                      <w:ins w:id="177" w:author="David Villota Miranda" w:date="2021-09-29T23:14:00Z">
                        <w:rPr>
                          <w:rFonts w:ascii="Cambria Math" w:hAnsi="Cambria Math"/>
                        </w:rPr>
                      </w:ins>
                    </m:ctrlPr>
                  </m:fPr>
                  <m:num>
                    <m:sSub>
                      <m:sSubPr>
                        <m:ctrlPr>
                          <w:ins w:id="178" w:author="David Villota Miranda" w:date="2021-09-29T23:14:00Z">
                            <w:rPr>
                              <w:rFonts w:ascii="Cambria Math" w:hAnsi="Cambria Math"/>
                            </w:rPr>
                          </w:ins>
                        </m:ctrlPr>
                      </m:sSubPr>
                      <m:e>
                        <m:r>
                          <w:ins w:id="179" w:author="David Villota Miranda" w:date="2021-09-29T23:14:00Z">
                            <w:rPr>
                              <w:rFonts w:ascii="Cambria Math" w:hAnsi="Cambria Math"/>
                            </w:rPr>
                            <m:t>b</m:t>
                          </w:ins>
                        </m:r>
                      </m:e>
                      <m:sub>
                        <m:r>
                          <w:ins w:id="180" w:author="David Villota Miranda" w:date="2021-09-29T23:14:00Z">
                            <w:rPr>
                              <w:rFonts w:ascii="Cambria Math" w:hAnsi="Cambria Math"/>
                            </w:rPr>
                            <m:t>e</m:t>
                          </w:ins>
                        </m:r>
                      </m:sub>
                    </m:sSub>
                  </m:num>
                  <m:den>
                    <m:r>
                      <w:ins w:id="181" w:author="David Villota Miranda" w:date="2021-09-29T23:14:00Z">
                        <m:rPr>
                          <m:sty m:val="p"/>
                        </m:rPr>
                        <w:rPr>
                          <w:rFonts w:ascii="Cambria Math" w:hAnsi="Cambria Math"/>
                        </w:rPr>
                        <m:t>2</m:t>
                      </w:ins>
                    </m:r>
                  </m:den>
                </m:f>
                <m:r>
                  <w:ins w:id="182" w:author="David Villota Miranda" w:date="2021-09-29T23:14:00Z">
                    <m:rPr>
                      <m:sty m:val="p"/>
                    </m:rPr>
                    <w:rPr>
                      <w:rFonts w:ascii="Cambria Math" w:hAnsi="Cambria Math"/>
                    </w:rPr>
                    <m:t>=0.5-</m:t>
                  </w:ins>
                </m:r>
                <m:sSub>
                  <m:sSubPr>
                    <m:ctrlPr>
                      <w:ins w:id="183" w:author="David Villota Miranda" w:date="2021-09-29T23:14:00Z">
                        <w:rPr>
                          <w:rFonts w:ascii="Cambria Math" w:hAnsi="Cambria Math"/>
                        </w:rPr>
                      </w:ins>
                    </m:ctrlPr>
                  </m:sSubPr>
                  <m:e>
                    <m:r>
                      <w:ins w:id="184" w:author="David Villota Miranda" w:date="2021-09-29T23:14:00Z">
                        <w:rPr>
                          <w:rFonts w:ascii="Cambria Math" w:hAnsi="Cambria Math"/>
                        </w:rPr>
                        <m:t>y</m:t>
                      </w:ins>
                    </m:r>
                  </m:e>
                  <m:sub>
                    <m:r>
                      <w:ins w:id="185" w:author="David Villota Miranda" w:date="2021-09-29T23:14:00Z">
                        <w:rPr>
                          <w:rFonts w:ascii="Cambria Math" w:hAnsi="Cambria Math"/>
                        </w:rPr>
                        <m:t>m</m:t>
                      </w:ins>
                    </m:r>
                  </m:sub>
                </m:sSub>
              </m:oMath>
            </m:oMathPara>
          </w:p>
        </w:tc>
        <w:tc>
          <w:tcPr>
            <w:tcW w:w="1129" w:type="dxa"/>
          </w:tcPr>
          <w:p w14:paraId="02751B6A" w14:textId="77777777" w:rsidR="00266CE2" w:rsidRPr="00423AD6" w:rsidRDefault="00266CE2" w:rsidP="003B181B">
            <w:pPr>
              <w:pStyle w:val="Descripcin"/>
              <w:jc w:val="center"/>
              <w:rPr>
                <w:ins w:id="186" w:author="David Villota Miranda" w:date="2021-09-29T23:14:00Z"/>
                <w:i w:val="0"/>
                <w:iCs w:val="0"/>
                <w:color w:val="auto"/>
              </w:rPr>
            </w:pPr>
            <w:ins w:id="187" w:author="David Villota Miranda" w:date="2021-09-29T23:14:00Z">
              <w:r w:rsidRPr="00423AD6">
                <w:rPr>
                  <w:i w:val="0"/>
                  <w:iCs w:val="0"/>
                  <w:color w:val="auto"/>
                </w:rPr>
                <w:t xml:space="preserve">( </w:t>
              </w:r>
              <w:r w:rsidRPr="00423AD6">
                <w:rPr>
                  <w:i w:val="0"/>
                  <w:iCs w:val="0"/>
                  <w:color w:val="auto"/>
                </w:rPr>
                <w:fldChar w:fldCharType="begin"/>
              </w:r>
              <w:r w:rsidRPr="00423AD6">
                <w:rPr>
                  <w:i w:val="0"/>
                  <w:iCs w:val="0"/>
                  <w:color w:val="auto"/>
                </w:rPr>
                <w:instrText xml:space="preserve"> SEQ ( \* ARABIC </w:instrText>
              </w:r>
              <w:r w:rsidRPr="00423AD6">
                <w:rPr>
                  <w:i w:val="0"/>
                  <w:iCs w:val="0"/>
                  <w:color w:val="auto"/>
                </w:rPr>
                <w:fldChar w:fldCharType="separate"/>
              </w:r>
              <w:r w:rsidRPr="00423AD6">
                <w:rPr>
                  <w:i w:val="0"/>
                  <w:iCs w:val="0"/>
                  <w:noProof/>
                  <w:color w:val="auto"/>
                </w:rPr>
                <w:t>3</w:t>
              </w:r>
              <w:r w:rsidRPr="00423AD6">
                <w:rPr>
                  <w:i w:val="0"/>
                  <w:iCs w:val="0"/>
                  <w:noProof/>
                  <w:color w:val="auto"/>
                </w:rPr>
                <w:fldChar w:fldCharType="end"/>
              </w:r>
              <w:r w:rsidRPr="00423AD6">
                <w:rPr>
                  <w:i w:val="0"/>
                  <w:iCs w:val="0"/>
                  <w:color w:val="auto"/>
                </w:rPr>
                <w:t>)</w:t>
              </w:r>
            </w:ins>
          </w:p>
        </w:tc>
      </w:tr>
      <w:tr w:rsidR="00266CE2" w:rsidRPr="00423AD6" w14:paraId="6F4D8A54" w14:textId="77777777" w:rsidTr="003B181B">
        <w:trPr>
          <w:jc w:val="center"/>
          <w:ins w:id="188" w:author="David Villota Miranda" w:date="2021-09-29T23:14:00Z"/>
        </w:trPr>
        <w:tc>
          <w:tcPr>
            <w:tcW w:w="4248" w:type="dxa"/>
          </w:tcPr>
          <w:p w14:paraId="37C8296D" w14:textId="77777777" w:rsidR="00266CE2" w:rsidRPr="00423AD6" w:rsidRDefault="00803318" w:rsidP="003B181B">
            <w:pPr>
              <w:ind w:left="33" w:hanging="709"/>
              <w:jc w:val="left"/>
              <w:rPr>
                <w:ins w:id="189" w:author="David Villota Miranda" w:date="2021-09-29T23:14:00Z"/>
              </w:rPr>
            </w:pPr>
            <m:oMathPara>
              <m:oMathParaPr>
                <m:jc m:val="left"/>
              </m:oMathParaPr>
              <m:oMath>
                <m:sSub>
                  <m:sSubPr>
                    <m:ctrlPr>
                      <w:ins w:id="190" w:author="David Villota Miranda" w:date="2021-09-29T23:14:00Z">
                        <w:rPr>
                          <w:rFonts w:ascii="Cambria Math" w:hAnsi="Cambria Math"/>
                        </w:rPr>
                      </w:ins>
                    </m:ctrlPr>
                  </m:sSubPr>
                  <m:e>
                    <m:r>
                      <w:ins w:id="191" w:author="David Villota Miranda" w:date="2021-09-29T23:14:00Z">
                        <w:rPr>
                          <w:rFonts w:ascii="Cambria Math" w:hAnsi="Cambria Math"/>
                        </w:rPr>
                        <m:t>l</m:t>
                      </w:ins>
                    </m:r>
                  </m:e>
                  <m:sub>
                    <m:r>
                      <w:ins w:id="192" w:author="David Villota Miranda" w:date="2021-09-29T23:14:00Z">
                        <w:rPr>
                          <w:rFonts w:ascii="Cambria Math" w:hAnsi="Cambria Math"/>
                        </w:rPr>
                        <m:t>b</m:t>
                      </w:ins>
                    </m:r>
                  </m:sub>
                </m:sSub>
                <m:r>
                  <w:ins w:id="193" w:author="David Villota Miranda" w:date="2021-09-29T23:14:00Z">
                    <m:rPr>
                      <m:sty m:val="p"/>
                    </m:rPr>
                    <w:rPr>
                      <w:rFonts w:ascii="Cambria Math" w:hAnsi="Cambria Math"/>
                    </w:rPr>
                    <m:t>=</m:t>
                  </w:ins>
                </m:r>
                <m:sSub>
                  <m:sSubPr>
                    <m:ctrlPr>
                      <w:ins w:id="194" w:author="David Villota Miranda" w:date="2021-09-29T23:14:00Z">
                        <w:rPr>
                          <w:rFonts w:ascii="Cambria Math" w:hAnsi="Cambria Math"/>
                        </w:rPr>
                      </w:ins>
                    </m:ctrlPr>
                  </m:sSubPr>
                  <m:e>
                    <m:r>
                      <w:ins w:id="195" w:author="David Villota Miranda" w:date="2021-09-29T23:14:00Z">
                        <w:rPr>
                          <w:rFonts w:ascii="Cambria Math" w:hAnsi="Cambria Math"/>
                        </w:rPr>
                        <m:t>y</m:t>
                      </w:ins>
                    </m:r>
                  </m:e>
                  <m:sub>
                    <m:r>
                      <w:ins w:id="196" w:author="David Villota Miranda" w:date="2021-09-29T23:14:00Z">
                        <w:rPr>
                          <w:rFonts w:ascii="Cambria Math" w:hAnsi="Cambria Math"/>
                        </w:rPr>
                        <m:t>m</m:t>
                      </w:ins>
                    </m:r>
                  </m:sub>
                </m:sSub>
                <m:r>
                  <w:ins w:id="197" w:author="David Villota Miranda" w:date="2021-09-29T23:14:00Z">
                    <m:rPr>
                      <m:sty m:val="p"/>
                    </m:rPr>
                    <w:rPr>
                      <w:rFonts w:ascii="Cambria Math" w:hAnsi="Cambria Math"/>
                    </w:rPr>
                    <m:t>+</m:t>
                  </w:ins>
                </m:r>
                <m:f>
                  <m:fPr>
                    <m:ctrlPr>
                      <w:ins w:id="198" w:author="David Villota Miranda" w:date="2021-09-29T23:14:00Z">
                        <w:rPr>
                          <w:rFonts w:ascii="Cambria Math" w:hAnsi="Cambria Math"/>
                        </w:rPr>
                      </w:ins>
                    </m:ctrlPr>
                  </m:fPr>
                  <m:num>
                    <m:sSub>
                      <m:sSubPr>
                        <m:ctrlPr>
                          <w:ins w:id="199" w:author="David Villota Miranda" w:date="2021-09-29T23:14:00Z">
                            <w:rPr>
                              <w:rFonts w:ascii="Cambria Math" w:hAnsi="Cambria Math"/>
                            </w:rPr>
                          </w:ins>
                        </m:ctrlPr>
                      </m:sSubPr>
                      <m:e>
                        <m:r>
                          <w:ins w:id="200" w:author="David Villota Miranda" w:date="2021-09-29T23:14:00Z">
                            <w:rPr>
                              <w:rFonts w:ascii="Cambria Math" w:hAnsi="Cambria Math"/>
                            </w:rPr>
                            <m:t>b</m:t>
                          </w:ins>
                        </m:r>
                      </m:e>
                      <m:sub>
                        <m:r>
                          <w:ins w:id="201" w:author="David Villota Miranda" w:date="2021-09-29T23:14:00Z">
                            <w:rPr>
                              <w:rFonts w:ascii="Cambria Math" w:hAnsi="Cambria Math"/>
                            </w:rPr>
                            <m:t>e</m:t>
                          </w:ins>
                        </m:r>
                      </m:sub>
                    </m:sSub>
                  </m:num>
                  <m:den>
                    <m:r>
                      <w:ins w:id="202" w:author="David Villota Miranda" w:date="2021-09-29T23:14:00Z">
                        <m:rPr>
                          <m:sty m:val="p"/>
                        </m:rPr>
                        <w:rPr>
                          <w:rFonts w:ascii="Cambria Math" w:hAnsi="Cambria Math"/>
                        </w:rPr>
                        <m:t>4</m:t>
                      </w:ins>
                    </m:r>
                  </m:den>
                </m:f>
              </m:oMath>
            </m:oMathPara>
          </w:p>
        </w:tc>
        <w:tc>
          <w:tcPr>
            <w:tcW w:w="1129" w:type="dxa"/>
          </w:tcPr>
          <w:p w14:paraId="14E9FAF7" w14:textId="77777777" w:rsidR="00266CE2" w:rsidRPr="00423AD6" w:rsidRDefault="00266CE2" w:rsidP="003B181B">
            <w:pPr>
              <w:pStyle w:val="Descripcin"/>
              <w:jc w:val="center"/>
              <w:rPr>
                <w:ins w:id="203" w:author="David Villota Miranda" w:date="2021-09-29T23:14:00Z"/>
                <w:i w:val="0"/>
                <w:iCs w:val="0"/>
                <w:color w:val="auto"/>
              </w:rPr>
            </w:pPr>
            <w:ins w:id="204" w:author="David Villota Miranda" w:date="2021-09-29T23:14:00Z">
              <w:r w:rsidRPr="00423AD6">
                <w:rPr>
                  <w:i w:val="0"/>
                  <w:iCs w:val="0"/>
                  <w:color w:val="auto"/>
                </w:rPr>
                <w:t xml:space="preserve">( </w:t>
              </w:r>
              <w:r w:rsidRPr="00423AD6">
                <w:rPr>
                  <w:i w:val="0"/>
                  <w:iCs w:val="0"/>
                  <w:color w:val="auto"/>
                </w:rPr>
                <w:fldChar w:fldCharType="begin"/>
              </w:r>
              <w:r w:rsidRPr="00423AD6">
                <w:rPr>
                  <w:i w:val="0"/>
                  <w:iCs w:val="0"/>
                  <w:color w:val="auto"/>
                </w:rPr>
                <w:instrText xml:space="preserve"> SEQ ( \* ARABIC </w:instrText>
              </w:r>
              <w:r w:rsidRPr="00423AD6">
                <w:rPr>
                  <w:i w:val="0"/>
                  <w:iCs w:val="0"/>
                  <w:color w:val="auto"/>
                </w:rPr>
                <w:fldChar w:fldCharType="separate"/>
              </w:r>
              <w:r w:rsidRPr="00423AD6">
                <w:rPr>
                  <w:i w:val="0"/>
                  <w:iCs w:val="0"/>
                  <w:noProof/>
                  <w:color w:val="auto"/>
                </w:rPr>
                <w:t>4</w:t>
              </w:r>
              <w:r w:rsidRPr="00423AD6">
                <w:rPr>
                  <w:i w:val="0"/>
                  <w:iCs w:val="0"/>
                  <w:noProof/>
                  <w:color w:val="auto"/>
                </w:rPr>
                <w:fldChar w:fldCharType="end"/>
              </w:r>
              <w:r w:rsidRPr="00423AD6">
                <w:rPr>
                  <w:i w:val="0"/>
                  <w:iCs w:val="0"/>
                  <w:color w:val="auto"/>
                </w:rPr>
                <w:t>)</w:t>
              </w:r>
            </w:ins>
          </w:p>
        </w:tc>
      </w:tr>
      <w:tr w:rsidR="00266CE2" w:rsidRPr="00423AD6" w14:paraId="5A0CE48C" w14:textId="77777777" w:rsidTr="003B181B">
        <w:trPr>
          <w:jc w:val="center"/>
          <w:ins w:id="205" w:author="David Villota Miranda" w:date="2021-09-29T23:14:00Z"/>
        </w:trPr>
        <w:tc>
          <w:tcPr>
            <w:tcW w:w="4248" w:type="dxa"/>
          </w:tcPr>
          <w:p w14:paraId="0CC0A5FD" w14:textId="77777777" w:rsidR="00266CE2" w:rsidRPr="00423AD6" w:rsidRDefault="00803318" w:rsidP="003B181B">
            <w:pPr>
              <w:ind w:left="33" w:hanging="709"/>
              <w:jc w:val="left"/>
              <w:rPr>
                <w:ins w:id="206" w:author="David Villota Miranda" w:date="2021-09-29T23:14:00Z"/>
              </w:rPr>
            </w:pPr>
            <m:oMathPara>
              <m:oMathParaPr>
                <m:jc m:val="left"/>
              </m:oMathParaPr>
              <m:oMath>
                <m:sSub>
                  <m:sSubPr>
                    <m:ctrlPr>
                      <w:ins w:id="207" w:author="David Villota Miranda" w:date="2021-09-29T23:14:00Z">
                        <w:rPr>
                          <w:rFonts w:ascii="Cambria Math" w:hAnsi="Cambria Math"/>
                        </w:rPr>
                      </w:ins>
                    </m:ctrlPr>
                  </m:sSubPr>
                  <m:e>
                    <m:r>
                      <w:ins w:id="208" w:author="David Villota Miranda" w:date="2021-09-29T23:14:00Z">
                        <w:rPr>
                          <w:rFonts w:ascii="Cambria Math" w:hAnsi="Cambria Math"/>
                        </w:rPr>
                        <m:t>S</m:t>
                      </w:ins>
                    </m:r>
                  </m:e>
                  <m:sub>
                    <m:r>
                      <w:ins w:id="209" w:author="David Villota Miranda" w:date="2021-09-29T23:14:00Z">
                        <w:rPr>
                          <w:rFonts w:ascii="Cambria Math" w:hAnsi="Cambria Math"/>
                        </w:rPr>
                        <m:t>e</m:t>
                      </w:ins>
                    </m:r>
                  </m:sub>
                </m:sSub>
                <m:r>
                  <w:ins w:id="210" w:author="David Villota Miranda" w:date="2021-09-29T23:14:00Z">
                    <m:rPr>
                      <m:sty m:val="p"/>
                    </m:rPr>
                    <w:rPr>
                      <w:rFonts w:ascii="Cambria Math" w:hAnsi="Cambria Math"/>
                    </w:rPr>
                    <m:t>=</m:t>
                  </w:ins>
                </m:r>
                <m:f>
                  <m:fPr>
                    <m:ctrlPr>
                      <w:ins w:id="211" w:author="David Villota Miranda" w:date="2021-09-29T23:14:00Z">
                        <w:rPr>
                          <w:rFonts w:ascii="Cambria Math" w:hAnsi="Cambria Math"/>
                        </w:rPr>
                      </w:ins>
                    </m:ctrlPr>
                  </m:fPr>
                  <m:num>
                    <m:sSub>
                      <m:sSubPr>
                        <m:ctrlPr>
                          <w:ins w:id="212" w:author="David Villota Miranda" w:date="2021-09-29T23:14:00Z">
                            <w:rPr>
                              <w:rFonts w:ascii="Cambria Math" w:hAnsi="Cambria Math"/>
                            </w:rPr>
                          </w:ins>
                        </m:ctrlPr>
                      </m:sSubPr>
                      <m:e>
                        <m:r>
                          <w:ins w:id="213" w:author="David Villota Miranda" w:date="2021-09-29T23:14:00Z">
                            <w:rPr>
                              <w:rFonts w:ascii="Cambria Math" w:hAnsi="Cambria Math"/>
                            </w:rPr>
                            <m:t>b</m:t>
                          </w:ins>
                        </m:r>
                      </m:e>
                      <m:sub>
                        <m:r>
                          <w:ins w:id="214" w:author="David Villota Miranda" w:date="2021-09-29T23:14:00Z">
                            <w:rPr>
                              <w:rFonts w:ascii="Cambria Math" w:hAnsi="Cambria Math"/>
                            </w:rPr>
                            <m:t>e</m:t>
                          </w:ins>
                        </m:r>
                      </m:sub>
                    </m:sSub>
                  </m:num>
                  <m:den>
                    <m:r>
                      <w:ins w:id="215" w:author="David Villota Miranda" w:date="2021-09-29T23:14:00Z">
                        <m:rPr>
                          <m:sty m:val="p"/>
                        </m:rPr>
                        <w:rPr>
                          <w:rFonts w:ascii="Cambria Math" w:hAnsi="Cambria Math"/>
                        </w:rPr>
                        <m:t>2</m:t>
                      </w:ins>
                    </m:r>
                  </m:den>
                </m:f>
                <m:sSub>
                  <m:sSubPr>
                    <m:ctrlPr>
                      <w:ins w:id="216" w:author="David Villota Miranda" w:date="2021-09-29T23:14:00Z">
                        <w:rPr>
                          <w:rFonts w:ascii="Cambria Math" w:hAnsi="Cambria Math"/>
                        </w:rPr>
                      </w:ins>
                    </m:ctrlPr>
                  </m:sSubPr>
                  <m:e>
                    <m:r>
                      <w:ins w:id="217" w:author="David Villota Miranda" w:date="2021-09-29T23:14:00Z">
                        <w:rPr>
                          <w:rFonts w:ascii="Cambria Math" w:hAnsi="Cambria Math"/>
                        </w:rPr>
                        <m:t>c</m:t>
                      </w:ins>
                    </m:r>
                  </m:e>
                  <m:sub>
                    <m:sSub>
                      <m:sSubPr>
                        <m:ctrlPr>
                          <w:ins w:id="218" w:author="David Villota Miranda" w:date="2021-09-29T23:14:00Z">
                            <w:rPr>
                              <w:rFonts w:ascii="Cambria Math" w:hAnsi="Cambria Math"/>
                            </w:rPr>
                          </w:ins>
                        </m:ctrlPr>
                      </m:sSubPr>
                      <m:e>
                        <m:r>
                          <w:ins w:id="219" w:author="David Villota Miranda" w:date="2021-09-29T23:14:00Z">
                            <w:rPr>
                              <w:rFonts w:ascii="Cambria Math" w:hAnsi="Cambria Math"/>
                            </w:rPr>
                            <m:t>r</m:t>
                          </w:ins>
                        </m:r>
                      </m:e>
                      <m:sub>
                        <m:r>
                          <w:ins w:id="220" w:author="David Villota Miranda" w:date="2021-09-29T23:14:00Z">
                            <w:rPr>
                              <w:rFonts w:ascii="Cambria Math" w:hAnsi="Cambria Math"/>
                            </w:rPr>
                            <m:t>e</m:t>
                          </w:ins>
                        </m:r>
                      </m:sub>
                    </m:sSub>
                  </m:sub>
                </m:sSub>
                <m:r>
                  <w:ins w:id="221" w:author="David Villota Miranda" w:date="2021-09-29T23:14:00Z">
                    <m:rPr>
                      <m:sty m:val="p"/>
                    </m:rPr>
                    <w:rPr>
                      <w:rFonts w:ascii="Cambria Math" w:hAnsi="Cambria Math"/>
                    </w:rPr>
                    <m:t>(1+</m:t>
                  </w:ins>
                </m:r>
                <m:sSub>
                  <m:sSubPr>
                    <m:ctrlPr>
                      <w:ins w:id="222" w:author="David Villota Miranda" w:date="2021-09-29T23:14:00Z">
                        <w:rPr>
                          <w:rFonts w:ascii="Cambria Math" w:hAnsi="Cambria Math"/>
                        </w:rPr>
                      </w:ins>
                    </m:ctrlPr>
                  </m:sSubPr>
                  <m:e>
                    <m:r>
                      <w:ins w:id="223" w:author="David Villota Miranda" w:date="2021-09-29T23:14:00Z">
                        <w:rPr>
                          <w:rFonts w:ascii="Cambria Math" w:hAnsi="Cambria Math"/>
                        </w:rPr>
                        <m:t>λ</m:t>
                      </w:ins>
                    </m:r>
                  </m:e>
                  <m:sub>
                    <m:r>
                      <w:ins w:id="224" w:author="David Villota Miranda" w:date="2021-09-29T23:14:00Z">
                        <w:rPr>
                          <w:rFonts w:ascii="Cambria Math" w:hAnsi="Cambria Math"/>
                        </w:rPr>
                        <m:t>e</m:t>
                      </w:ins>
                    </m:r>
                  </m:sub>
                </m:sSub>
                <m:r>
                  <w:ins w:id="225" w:author="David Villota Miranda" w:date="2021-09-29T23:14:00Z">
                    <m:rPr>
                      <m:sty m:val="p"/>
                    </m:rPr>
                    <w:rPr>
                      <w:rFonts w:ascii="Cambria Math" w:hAnsi="Cambria Math"/>
                    </w:rPr>
                    <m:t>)</m:t>
                  </w:ins>
                </m:r>
              </m:oMath>
            </m:oMathPara>
          </w:p>
        </w:tc>
        <w:tc>
          <w:tcPr>
            <w:tcW w:w="1129" w:type="dxa"/>
          </w:tcPr>
          <w:p w14:paraId="55AC9CEC" w14:textId="77777777" w:rsidR="00266CE2" w:rsidRPr="00423AD6" w:rsidRDefault="00266CE2" w:rsidP="003B181B">
            <w:pPr>
              <w:pStyle w:val="Descripcin"/>
              <w:jc w:val="center"/>
              <w:rPr>
                <w:ins w:id="226" w:author="David Villota Miranda" w:date="2021-09-29T23:14:00Z"/>
                <w:i w:val="0"/>
                <w:iCs w:val="0"/>
                <w:color w:val="auto"/>
              </w:rPr>
            </w:pPr>
            <w:ins w:id="227" w:author="David Villota Miranda" w:date="2021-09-29T23:14:00Z">
              <w:r w:rsidRPr="00423AD6">
                <w:rPr>
                  <w:i w:val="0"/>
                  <w:iCs w:val="0"/>
                  <w:color w:val="auto"/>
                </w:rPr>
                <w:t xml:space="preserve">( </w:t>
              </w:r>
              <w:r w:rsidRPr="00423AD6">
                <w:rPr>
                  <w:i w:val="0"/>
                  <w:iCs w:val="0"/>
                  <w:color w:val="auto"/>
                </w:rPr>
                <w:fldChar w:fldCharType="begin"/>
              </w:r>
              <w:r w:rsidRPr="00423AD6">
                <w:rPr>
                  <w:i w:val="0"/>
                  <w:iCs w:val="0"/>
                  <w:color w:val="auto"/>
                </w:rPr>
                <w:instrText xml:space="preserve"> SEQ ( \* ARABIC </w:instrText>
              </w:r>
              <w:r w:rsidRPr="00423AD6">
                <w:rPr>
                  <w:i w:val="0"/>
                  <w:iCs w:val="0"/>
                  <w:color w:val="auto"/>
                </w:rPr>
                <w:fldChar w:fldCharType="separate"/>
              </w:r>
              <w:r w:rsidRPr="00423AD6">
                <w:rPr>
                  <w:i w:val="0"/>
                  <w:iCs w:val="0"/>
                  <w:noProof/>
                  <w:color w:val="auto"/>
                </w:rPr>
                <w:t>5</w:t>
              </w:r>
              <w:r w:rsidRPr="00423AD6">
                <w:rPr>
                  <w:i w:val="0"/>
                  <w:iCs w:val="0"/>
                  <w:noProof/>
                  <w:color w:val="auto"/>
                </w:rPr>
                <w:fldChar w:fldCharType="end"/>
              </w:r>
              <w:r w:rsidRPr="00423AD6">
                <w:rPr>
                  <w:i w:val="0"/>
                  <w:iCs w:val="0"/>
                  <w:color w:val="auto"/>
                </w:rPr>
                <w:t>)</w:t>
              </w:r>
            </w:ins>
          </w:p>
        </w:tc>
      </w:tr>
      <w:tr w:rsidR="00266CE2" w:rsidRPr="00423AD6" w14:paraId="4B41981B" w14:textId="77777777" w:rsidTr="003B181B">
        <w:trPr>
          <w:jc w:val="center"/>
          <w:ins w:id="228" w:author="David Villota Miranda" w:date="2021-09-29T23:14:00Z"/>
        </w:trPr>
        <w:tc>
          <w:tcPr>
            <w:tcW w:w="4248" w:type="dxa"/>
          </w:tcPr>
          <w:p w14:paraId="3BA8AE65" w14:textId="77777777" w:rsidR="00266CE2" w:rsidRPr="00423AD6" w:rsidRDefault="00266CE2" w:rsidP="003B181B">
            <w:pPr>
              <w:ind w:left="33" w:hanging="709"/>
              <w:jc w:val="left"/>
              <w:rPr>
                <w:ins w:id="229" w:author="David Villota Miranda" w:date="2021-09-29T23:14:00Z"/>
              </w:rPr>
            </w:pPr>
            <m:oMathPara>
              <m:oMathParaPr>
                <m:jc m:val="left"/>
              </m:oMathParaPr>
              <m:oMath>
                <m:r>
                  <w:ins w:id="230" w:author="David Villota Miranda" w:date="2021-09-29T23:14:00Z">
                    <w:rPr>
                      <w:rFonts w:ascii="Cambria Math" w:hAnsi="Cambria Math"/>
                    </w:rPr>
                    <m:t>a</m:t>
                  </w:ins>
                </m:r>
                <m:r>
                  <w:ins w:id="231" w:author="David Villota Miranda" w:date="2021-09-29T23:14:00Z">
                    <m:rPr>
                      <m:sty m:val="p"/>
                    </m:rPr>
                    <w:rPr>
                      <w:rFonts w:ascii="Cambria Math" w:hAnsi="Cambria Math"/>
                    </w:rPr>
                    <m:t>=</m:t>
                  </w:ins>
                </m:r>
                <m:sSub>
                  <m:sSubPr>
                    <m:ctrlPr>
                      <w:ins w:id="232" w:author="David Villota Miranda" w:date="2021-09-29T23:14:00Z">
                        <w:rPr>
                          <w:rFonts w:ascii="Cambria Math" w:hAnsi="Cambria Math"/>
                        </w:rPr>
                      </w:ins>
                    </m:ctrlPr>
                  </m:sSubPr>
                  <m:e>
                    <m:r>
                      <w:ins w:id="233" w:author="David Villota Miranda" w:date="2021-09-29T23:14:00Z">
                        <m:rPr>
                          <m:sty m:val="p"/>
                        </m:rPr>
                        <w:rPr>
                          <w:rFonts w:ascii="Cambria Math" w:hAnsi="Cambria Math"/>
                        </w:rPr>
                        <m:t>(</m:t>
                      </w:ins>
                    </m:r>
                    <m:r>
                      <w:ins w:id="234" w:author="David Villota Miranda" w:date="2021-09-29T23:14:00Z">
                        <w:rPr>
                          <w:rFonts w:ascii="Cambria Math" w:hAnsi="Cambria Math"/>
                        </w:rPr>
                        <m:t>X</m:t>
                      </w:ins>
                    </m:r>
                  </m:e>
                  <m:sub>
                    <m:r>
                      <w:ins w:id="235" w:author="David Villota Miranda" w:date="2021-09-29T23:14:00Z">
                        <w:rPr>
                          <w:rFonts w:ascii="Cambria Math" w:hAnsi="Cambria Math"/>
                        </w:rPr>
                        <m:t>Of</m:t>
                      </w:ins>
                    </m:r>
                    <m:sSub>
                      <m:sSubPr>
                        <m:ctrlPr>
                          <w:ins w:id="236" w:author="David Villota Miranda" w:date="2021-09-29T23:14:00Z">
                            <w:rPr>
                              <w:rFonts w:ascii="Cambria Math" w:hAnsi="Cambria Math"/>
                            </w:rPr>
                          </w:ins>
                        </m:ctrlPr>
                      </m:sSubPr>
                      <m:e>
                        <m:r>
                          <w:ins w:id="237" w:author="David Villota Miranda" w:date="2021-09-29T23:14:00Z">
                            <w:rPr>
                              <w:rFonts w:ascii="Cambria Math" w:hAnsi="Cambria Math"/>
                            </w:rPr>
                            <m:t>f</m:t>
                          </w:ins>
                        </m:r>
                      </m:e>
                      <m:sub>
                        <m:r>
                          <w:ins w:id="238" w:author="David Villota Miranda" w:date="2021-09-29T23:14:00Z">
                            <w:rPr>
                              <w:rFonts w:ascii="Cambria Math" w:hAnsi="Cambria Math"/>
                            </w:rPr>
                            <m:t>final</m:t>
                          </w:ins>
                        </m:r>
                      </m:sub>
                    </m:sSub>
                  </m:sub>
                </m:sSub>
                <m:r>
                  <w:ins w:id="239" w:author="David Villota Miranda" w:date="2021-09-29T23:14:00Z">
                    <m:rPr>
                      <m:sty m:val="p"/>
                    </m:rPr>
                    <w:rPr>
                      <w:rFonts w:ascii="Cambria Math" w:hAnsi="Cambria Math"/>
                    </w:rPr>
                    <m:t>+</m:t>
                  </w:ins>
                </m:r>
                <m:sSub>
                  <m:sSubPr>
                    <m:ctrlPr>
                      <w:ins w:id="240" w:author="David Villota Miranda" w:date="2021-09-29T23:14:00Z">
                        <w:rPr>
                          <w:rFonts w:ascii="Cambria Math" w:hAnsi="Cambria Math"/>
                        </w:rPr>
                      </w:ins>
                    </m:ctrlPr>
                  </m:sSubPr>
                  <m:e>
                    <m:r>
                      <w:ins w:id="241" w:author="David Villota Miranda" w:date="2021-09-29T23:14:00Z">
                        <w:rPr>
                          <w:rFonts w:ascii="Cambria Math" w:hAnsi="Cambria Math"/>
                        </w:rPr>
                        <m:t>C</m:t>
                      </w:ins>
                    </m:r>
                  </m:e>
                  <m:sub>
                    <m:r>
                      <w:ins w:id="242" w:author="David Villota Miranda" w:date="2021-09-29T23:14:00Z">
                        <w:rPr>
                          <w:rFonts w:ascii="Cambria Math" w:hAnsi="Cambria Math"/>
                        </w:rPr>
                        <m:t>final</m:t>
                      </w:ins>
                    </m:r>
                  </m:sub>
                </m:sSub>
                <m:r>
                  <w:ins w:id="243" w:author="David Villota Miranda" w:date="2021-09-29T23:14:00Z">
                    <m:rPr>
                      <m:sty m:val="p"/>
                    </m:rPr>
                    <w:rPr>
                      <w:rFonts w:ascii="Cambria Math" w:hAnsi="Cambria Math"/>
                    </w:rPr>
                    <m:t>)-(</m:t>
                  </w:ins>
                </m:r>
                <m:sSub>
                  <m:sSubPr>
                    <m:ctrlPr>
                      <w:ins w:id="244" w:author="David Villota Miranda" w:date="2021-09-29T23:14:00Z">
                        <w:rPr>
                          <w:rFonts w:ascii="Cambria Math" w:hAnsi="Cambria Math"/>
                        </w:rPr>
                      </w:ins>
                    </m:ctrlPr>
                  </m:sSubPr>
                  <m:e>
                    <m:r>
                      <w:ins w:id="245" w:author="David Villota Miranda" w:date="2021-09-29T23:14:00Z">
                        <w:rPr>
                          <w:rFonts w:ascii="Cambria Math" w:hAnsi="Cambria Math"/>
                        </w:rPr>
                        <m:t>X</m:t>
                      </w:ins>
                    </m:r>
                  </m:e>
                  <m:sub>
                    <m:r>
                      <w:ins w:id="246" w:author="David Villota Miranda" w:date="2021-09-29T23:14:00Z">
                        <w:rPr>
                          <w:rFonts w:ascii="Cambria Math" w:hAnsi="Cambria Math"/>
                        </w:rPr>
                        <m:t>Off</m:t>
                      </w:ins>
                    </m:r>
                  </m:sub>
                </m:sSub>
                <m:r>
                  <w:ins w:id="247" w:author="David Villota Miranda" w:date="2021-09-29T23:14:00Z">
                    <m:rPr>
                      <m:sty m:val="p"/>
                    </m:rPr>
                    <w:rPr>
                      <w:rFonts w:ascii="Cambria Math" w:hAnsi="Cambria Math"/>
                    </w:rPr>
                    <m:t>+</m:t>
                  </w:ins>
                </m:r>
                <m:r>
                  <w:ins w:id="248" w:author="David Villota Miranda" w:date="2021-09-29T23:14:00Z">
                    <w:rPr>
                      <w:rFonts w:ascii="Cambria Math" w:hAnsi="Cambria Math"/>
                    </w:rPr>
                    <m:t>c</m:t>
                  </w:ins>
                </m:r>
                <m:r>
                  <w:ins w:id="249" w:author="David Villota Miranda" w:date="2021-09-29T23:14:00Z">
                    <m:rPr>
                      <m:sty m:val="p"/>
                    </m:rPr>
                    <w:rPr>
                      <w:rFonts w:ascii="Cambria Math" w:hAnsi="Cambria Math"/>
                    </w:rPr>
                    <m:t>)</m:t>
                  </w:ins>
                </m:r>
              </m:oMath>
            </m:oMathPara>
          </w:p>
        </w:tc>
        <w:tc>
          <w:tcPr>
            <w:tcW w:w="1129" w:type="dxa"/>
          </w:tcPr>
          <w:p w14:paraId="513722DF" w14:textId="77777777" w:rsidR="00266CE2" w:rsidRPr="00423AD6" w:rsidRDefault="00266CE2" w:rsidP="003B181B">
            <w:pPr>
              <w:pStyle w:val="Descripcin"/>
              <w:jc w:val="center"/>
              <w:rPr>
                <w:ins w:id="250" w:author="David Villota Miranda" w:date="2021-09-29T23:14:00Z"/>
                <w:i w:val="0"/>
                <w:iCs w:val="0"/>
                <w:color w:val="auto"/>
              </w:rPr>
            </w:pPr>
            <w:ins w:id="251" w:author="David Villota Miranda" w:date="2021-09-29T23:14:00Z">
              <w:r w:rsidRPr="00423AD6">
                <w:rPr>
                  <w:i w:val="0"/>
                  <w:iCs w:val="0"/>
                  <w:color w:val="auto"/>
                </w:rPr>
                <w:t xml:space="preserve">( </w:t>
              </w:r>
              <w:r w:rsidRPr="00423AD6">
                <w:rPr>
                  <w:i w:val="0"/>
                  <w:iCs w:val="0"/>
                  <w:color w:val="auto"/>
                </w:rPr>
                <w:fldChar w:fldCharType="begin"/>
              </w:r>
              <w:r w:rsidRPr="00423AD6">
                <w:rPr>
                  <w:i w:val="0"/>
                  <w:iCs w:val="0"/>
                  <w:color w:val="auto"/>
                </w:rPr>
                <w:instrText xml:space="preserve"> SEQ ( \* ARABIC </w:instrText>
              </w:r>
              <w:r w:rsidRPr="00423AD6">
                <w:rPr>
                  <w:i w:val="0"/>
                  <w:iCs w:val="0"/>
                  <w:color w:val="auto"/>
                </w:rPr>
                <w:fldChar w:fldCharType="separate"/>
              </w:r>
              <w:r w:rsidRPr="00423AD6">
                <w:rPr>
                  <w:i w:val="0"/>
                  <w:iCs w:val="0"/>
                  <w:noProof/>
                  <w:color w:val="auto"/>
                </w:rPr>
                <w:t>6</w:t>
              </w:r>
              <w:r w:rsidRPr="00423AD6">
                <w:rPr>
                  <w:i w:val="0"/>
                  <w:iCs w:val="0"/>
                  <w:noProof/>
                  <w:color w:val="auto"/>
                </w:rPr>
                <w:fldChar w:fldCharType="end"/>
              </w:r>
              <w:r w:rsidRPr="00423AD6">
                <w:rPr>
                  <w:i w:val="0"/>
                  <w:iCs w:val="0"/>
                  <w:color w:val="auto"/>
                </w:rPr>
                <w:t>)</w:t>
              </w:r>
            </w:ins>
          </w:p>
        </w:tc>
      </w:tr>
      <w:tr w:rsidR="00266CE2" w:rsidRPr="00423AD6" w14:paraId="0F69739D" w14:textId="77777777" w:rsidTr="003B181B">
        <w:trPr>
          <w:jc w:val="center"/>
          <w:ins w:id="252" w:author="David Villota Miranda" w:date="2021-09-29T23:14:00Z"/>
        </w:trPr>
        <w:tc>
          <w:tcPr>
            <w:tcW w:w="4248" w:type="dxa"/>
          </w:tcPr>
          <w:p w14:paraId="2E752E82" w14:textId="77777777" w:rsidR="00266CE2" w:rsidRPr="00423AD6" w:rsidRDefault="00266CE2" w:rsidP="003B181B">
            <w:pPr>
              <w:ind w:left="33" w:hanging="709"/>
              <w:jc w:val="left"/>
              <w:rPr>
                <w:ins w:id="253" w:author="David Villota Miranda" w:date="2021-09-29T23:14:00Z"/>
              </w:rPr>
            </w:pPr>
            <m:oMathPara>
              <m:oMathParaPr>
                <m:jc m:val="left"/>
              </m:oMathParaPr>
              <m:oMath>
                <m:r>
                  <w:ins w:id="254" w:author="David Villota Miranda" w:date="2021-09-29T23:14:00Z">
                    <w:rPr>
                      <w:rFonts w:ascii="Cambria Math" w:hAnsi="Cambria Math"/>
                    </w:rPr>
                    <m:t>b</m:t>
                  </w:ins>
                </m:r>
                <m:r>
                  <w:ins w:id="255" w:author="David Villota Miranda" w:date="2021-09-29T23:14:00Z">
                    <m:rPr>
                      <m:sty m:val="p"/>
                    </m:rPr>
                    <w:rPr>
                      <w:rFonts w:ascii="Cambria Math" w:hAnsi="Cambria Math"/>
                    </w:rPr>
                    <m:t>=</m:t>
                  </w:ins>
                </m:r>
                <m:r>
                  <w:ins w:id="256" w:author="David Villota Miranda" w:date="2021-09-29T23:14:00Z">
                    <w:rPr>
                      <w:rFonts w:ascii="Cambria Math" w:hAnsi="Cambria Math"/>
                    </w:rPr>
                    <m:t>a</m:t>
                  </w:ins>
                </m:r>
                <m:r>
                  <w:ins w:id="257" w:author="David Villota Miranda" w:date="2021-09-29T23:14:00Z">
                    <m:rPr>
                      <m:sty m:val="p"/>
                    </m:rPr>
                    <w:rPr>
                      <w:rFonts w:ascii="Cambria Math" w:hAnsi="Cambria Math"/>
                    </w:rPr>
                    <m:t>+</m:t>
                  </w:ins>
                </m:r>
                <m:sSub>
                  <m:sSubPr>
                    <m:ctrlPr>
                      <w:ins w:id="258" w:author="David Villota Miranda" w:date="2021-09-29T23:14:00Z">
                        <w:rPr>
                          <w:rFonts w:ascii="Cambria Math" w:hAnsi="Cambria Math"/>
                        </w:rPr>
                      </w:ins>
                    </m:ctrlPr>
                  </m:sSubPr>
                  <m:e>
                    <m:r>
                      <w:ins w:id="259" w:author="David Villota Miranda" w:date="2021-09-29T23:14:00Z">
                        <w:rPr>
                          <w:rFonts w:ascii="Cambria Math" w:hAnsi="Cambria Math"/>
                        </w:rPr>
                        <m:t>c</m:t>
                      </w:ins>
                    </m:r>
                  </m:e>
                  <m:sub>
                    <m:sSub>
                      <m:sSubPr>
                        <m:ctrlPr>
                          <w:ins w:id="260" w:author="David Villota Miranda" w:date="2021-09-29T23:14:00Z">
                            <w:rPr>
                              <w:rFonts w:ascii="Cambria Math" w:hAnsi="Cambria Math"/>
                            </w:rPr>
                          </w:ins>
                        </m:ctrlPr>
                      </m:sSubPr>
                      <m:e>
                        <m:r>
                          <w:ins w:id="261" w:author="David Villota Miranda" w:date="2021-09-29T23:14:00Z">
                            <w:rPr>
                              <w:rFonts w:ascii="Cambria Math" w:hAnsi="Cambria Math"/>
                            </w:rPr>
                            <m:t>r</m:t>
                          </w:ins>
                        </m:r>
                      </m:e>
                      <m:sub>
                        <m:r>
                          <w:ins w:id="262" w:author="David Villota Miranda" w:date="2021-09-29T23:14:00Z">
                            <w:rPr>
                              <w:rFonts w:ascii="Cambria Math" w:hAnsi="Cambria Math"/>
                            </w:rPr>
                            <m:t>e</m:t>
                          </w:ins>
                        </m:r>
                      </m:sub>
                    </m:sSub>
                  </m:sub>
                </m:sSub>
              </m:oMath>
            </m:oMathPara>
          </w:p>
        </w:tc>
        <w:tc>
          <w:tcPr>
            <w:tcW w:w="1129" w:type="dxa"/>
          </w:tcPr>
          <w:p w14:paraId="6085FDE0" w14:textId="77777777" w:rsidR="00266CE2" w:rsidRPr="00423AD6" w:rsidRDefault="00266CE2" w:rsidP="003B181B">
            <w:pPr>
              <w:pStyle w:val="Descripcin"/>
              <w:jc w:val="center"/>
              <w:rPr>
                <w:ins w:id="263" w:author="David Villota Miranda" w:date="2021-09-29T23:14:00Z"/>
                <w:i w:val="0"/>
                <w:iCs w:val="0"/>
                <w:color w:val="auto"/>
              </w:rPr>
            </w:pPr>
            <w:ins w:id="264" w:author="David Villota Miranda" w:date="2021-09-29T23:14:00Z">
              <w:r w:rsidRPr="00423AD6">
                <w:rPr>
                  <w:i w:val="0"/>
                  <w:iCs w:val="0"/>
                  <w:color w:val="auto"/>
                </w:rPr>
                <w:t xml:space="preserve">( </w:t>
              </w:r>
              <w:r w:rsidRPr="00423AD6">
                <w:rPr>
                  <w:i w:val="0"/>
                  <w:iCs w:val="0"/>
                  <w:color w:val="auto"/>
                </w:rPr>
                <w:fldChar w:fldCharType="begin"/>
              </w:r>
              <w:r w:rsidRPr="00423AD6">
                <w:rPr>
                  <w:i w:val="0"/>
                  <w:iCs w:val="0"/>
                  <w:color w:val="auto"/>
                </w:rPr>
                <w:instrText xml:space="preserve"> SEQ ( \* ARABIC </w:instrText>
              </w:r>
              <w:r w:rsidRPr="00423AD6">
                <w:rPr>
                  <w:i w:val="0"/>
                  <w:iCs w:val="0"/>
                  <w:color w:val="auto"/>
                </w:rPr>
                <w:fldChar w:fldCharType="separate"/>
              </w:r>
              <w:r w:rsidRPr="00423AD6">
                <w:rPr>
                  <w:i w:val="0"/>
                  <w:iCs w:val="0"/>
                  <w:noProof/>
                  <w:color w:val="auto"/>
                </w:rPr>
                <w:t>7</w:t>
              </w:r>
              <w:r w:rsidRPr="00423AD6">
                <w:rPr>
                  <w:i w:val="0"/>
                  <w:iCs w:val="0"/>
                  <w:noProof/>
                  <w:color w:val="auto"/>
                </w:rPr>
                <w:fldChar w:fldCharType="end"/>
              </w:r>
              <w:r w:rsidRPr="00423AD6">
                <w:rPr>
                  <w:i w:val="0"/>
                  <w:iCs w:val="0"/>
                  <w:color w:val="auto"/>
                </w:rPr>
                <w:t>)</w:t>
              </w:r>
            </w:ins>
          </w:p>
        </w:tc>
      </w:tr>
      <w:tr w:rsidR="00266CE2" w:rsidRPr="00423AD6" w14:paraId="50431DA2" w14:textId="77777777" w:rsidTr="003B181B">
        <w:trPr>
          <w:jc w:val="center"/>
          <w:ins w:id="265" w:author="David Villota Miranda" w:date="2021-09-29T23:14:00Z"/>
        </w:trPr>
        <w:tc>
          <w:tcPr>
            <w:tcW w:w="4248" w:type="dxa"/>
          </w:tcPr>
          <w:p w14:paraId="5B84FD77" w14:textId="77777777" w:rsidR="00266CE2" w:rsidRPr="00423AD6" w:rsidRDefault="00803318" w:rsidP="003B181B">
            <w:pPr>
              <w:ind w:left="33" w:hanging="709"/>
              <w:jc w:val="left"/>
              <w:rPr>
                <w:ins w:id="266" w:author="David Villota Miranda" w:date="2021-09-29T23:14:00Z"/>
              </w:rPr>
            </w:pPr>
            <m:oMathPara>
              <m:oMathParaPr>
                <m:jc m:val="left"/>
              </m:oMathParaPr>
              <m:oMath>
                <m:sSub>
                  <m:sSubPr>
                    <m:ctrlPr>
                      <w:ins w:id="267" w:author="David Villota Miranda" w:date="2021-09-29T23:14:00Z">
                        <w:rPr>
                          <w:rFonts w:ascii="Cambria Math" w:hAnsi="Cambria Math"/>
                        </w:rPr>
                      </w:ins>
                    </m:ctrlPr>
                  </m:sSubPr>
                  <m:e>
                    <m:r>
                      <w:ins w:id="268" w:author="David Villota Miranda" w:date="2021-09-29T23:14:00Z">
                        <w:rPr>
                          <w:rFonts w:ascii="Cambria Math" w:hAnsi="Cambria Math"/>
                        </w:rPr>
                        <m:t>l</m:t>
                      </w:ins>
                    </m:r>
                  </m:e>
                  <m:sub>
                    <m:r>
                      <w:ins w:id="269" w:author="David Villota Miranda" w:date="2021-09-29T23:14:00Z">
                        <w:rPr>
                          <w:rFonts w:ascii="Cambria Math" w:hAnsi="Cambria Math"/>
                        </w:rPr>
                        <m:t>e</m:t>
                      </w:ins>
                    </m:r>
                  </m:sub>
                </m:sSub>
                <m:r>
                  <w:ins w:id="270" w:author="David Villota Miranda" w:date="2021-09-29T23:14:00Z">
                    <m:rPr>
                      <m:sty m:val="p"/>
                    </m:rPr>
                    <w:rPr>
                      <w:rFonts w:ascii="Cambria Math" w:hAnsi="Cambria Math"/>
                    </w:rPr>
                    <m:t>=</m:t>
                  </w:ins>
                </m:r>
                <m:sSub>
                  <m:sSubPr>
                    <m:ctrlPr>
                      <w:ins w:id="271" w:author="David Villota Miranda" w:date="2021-09-29T23:14:00Z">
                        <w:rPr>
                          <w:rFonts w:ascii="Cambria Math" w:hAnsi="Cambria Math"/>
                        </w:rPr>
                      </w:ins>
                    </m:ctrlPr>
                  </m:sSubPr>
                  <m:e>
                    <m:r>
                      <w:ins w:id="272" w:author="David Villota Miranda" w:date="2021-09-29T23:14:00Z">
                        <w:rPr>
                          <w:rFonts w:ascii="Cambria Math" w:hAnsi="Cambria Math"/>
                        </w:rPr>
                        <m:t>c</m:t>
                      </w:ins>
                    </m:r>
                  </m:e>
                  <m:sub>
                    <m:r>
                      <w:ins w:id="273" w:author="David Villota Miranda" w:date="2021-09-29T23:14:00Z">
                        <w:rPr>
                          <w:rFonts w:ascii="Cambria Math" w:hAnsi="Cambria Math"/>
                        </w:rPr>
                        <m:t>r</m:t>
                      </w:ins>
                    </m:r>
                  </m:sub>
                </m:sSub>
                <m:r>
                  <w:ins w:id="274" w:author="David Villota Miranda" w:date="2021-09-29T23:14:00Z">
                    <m:rPr>
                      <m:sty m:val="p"/>
                    </m:rPr>
                    <w:rPr>
                      <w:rFonts w:ascii="Cambria Math" w:hAnsi="Cambria Math"/>
                    </w:rPr>
                    <m:t>+</m:t>
                  </w:ins>
                </m:r>
                <m:r>
                  <w:ins w:id="275" w:author="David Villota Miranda" w:date="2021-09-29T23:14:00Z">
                    <w:rPr>
                      <w:rFonts w:ascii="Cambria Math" w:hAnsi="Cambria Math"/>
                    </w:rPr>
                    <m:t>c</m:t>
                  </w:ins>
                </m:r>
                <m:r>
                  <w:ins w:id="276" w:author="David Villota Miranda" w:date="2021-09-29T23:14:00Z">
                    <m:rPr>
                      <m:sty m:val="p"/>
                    </m:rPr>
                    <w:rPr>
                      <w:rFonts w:ascii="Cambria Math" w:hAnsi="Cambria Math"/>
                    </w:rPr>
                    <m:t>-</m:t>
                  </w:ins>
                </m:r>
                <m:r>
                  <w:ins w:id="277" w:author="David Villota Miranda" w:date="2021-09-29T23:14:00Z">
                    <w:rPr>
                      <w:rFonts w:ascii="Cambria Math" w:hAnsi="Cambria Math"/>
                    </w:rPr>
                    <m:t>b</m:t>
                  </w:ins>
                </m:r>
                <m:r>
                  <w:ins w:id="278" w:author="David Villota Miranda" w:date="2021-09-29T23:14:00Z">
                    <m:rPr>
                      <m:sty m:val="p"/>
                    </m:rPr>
                    <w:rPr>
                      <w:rFonts w:ascii="Cambria Math" w:hAnsi="Cambria Math"/>
                    </w:rPr>
                    <m:t>+</m:t>
                  </w:ins>
                </m:r>
                <m:sSub>
                  <m:sSubPr>
                    <m:ctrlPr>
                      <w:ins w:id="279" w:author="David Villota Miranda" w:date="2021-09-29T23:14:00Z">
                        <w:rPr>
                          <w:rFonts w:ascii="Cambria Math" w:hAnsi="Cambria Math"/>
                        </w:rPr>
                      </w:ins>
                    </m:ctrlPr>
                  </m:sSubPr>
                  <m:e>
                    <m:r>
                      <w:ins w:id="280" w:author="David Villota Miranda" w:date="2021-09-29T23:14:00Z">
                        <w:rPr>
                          <w:rFonts w:ascii="Cambria Math" w:hAnsi="Cambria Math"/>
                        </w:rPr>
                        <m:t>X</m:t>
                      </w:ins>
                    </m:r>
                  </m:e>
                  <m:sub>
                    <m:r>
                      <w:ins w:id="281" w:author="David Villota Miranda" w:date="2021-09-29T23:14:00Z">
                        <w:rPr>
                          <w:rFonts w:ascii="Cambria Math" w:hAnsi="Cambria Math"/>
                        </w:rPr>
                        <m:t>a</m:t>
                      </w:ins>
                    </m:r>
                    <m:sSub>
                      <m:sSubPr>
                        <m:ctrlPr>
                          <w:ins w:id="282" w:author="David Villota Miranda" w:date="2021-09-29T23:14:00Z">
                            <w:rPr>
                              <w:rFonts w:ascii="Cambria Math" w:hAnsi="Cambria Math"/>
                            </w:rPr>
                          </w:ins>
                        </m:ctrlPr>
                      </m:sSubPr>
                      <m:e>
                        <m:r>
                          <w:ins w:id="283" w:author="David Villota Miranda" w:date="2021-09-29T23:14:00Z">
                            <w:rPr>
                              <w:rFonts w:ascii="Cambria Math" w:hAnsi="Cambria Math"/>
                            </w:rPr>
                            <m:t>c</m:t>
                          </w:ins>
                        </m:r>
                      </m:e>
                      <m:sub>
                        <m:r>
                          <w:ins w:id="284" w:author="David Villota Miranda" w:date="2021-09-29T23:14:00Z">
                            <w:rPr>
                              <w:rFonts w:ascii="Cambria Math" w:hAnsi="Cambria Math"/>
                            </w:rPr>
                            <m:t>e</m:t>
                          </w:ins>
                        </m:r>
                      </m:sub>
                    </m:sSub>
                  </m:sub>
                </m:sSub>
                <m:r>
                  <w:ins w:id="285" w:author="David Villota Miranda" w:date="2021-09-29T23:14:00Z">
                    <m:rPr>
                      <m:sty m:val="p"/>
                    </m:rPr>
                    <w:rPr>
                      <w:rFonts w:ascii="Cambria Math" w:hAnsi="Cambria Math"/>
                    </w:rPr>
                    <m:t>-</m:t>
                  </w:ins>
                </m:r>
                <m:sSub>
                  <m:sSubPr>
                    <m:ctrlPr>
                      <w:ins w:id="286" w:author="David Villota Miranda" w:date="2021-09-29T23:14:00Z">
                        <w:rPr>
                          <w:rFonts w:ascii="Cambria Math" w:hAnsi="Cambria Math"/>
                        </w:rPr>
                      </w:ins>
                    </m:ctrlPr>
                  </m:sSubPr>
                  <m:e>
                    <m:r>
                      <w:ins w:id="287" w:author="David Villota Miranda" w:date="2021-09-29T23:14:00Z">
                        <w:rPr>
                          <w:rFonts w:ascii="Cambria Math" w:hAnsi="Cambria Math"/>
                        </w:rPr>
                        <m:t>X</m:t>
                      </w:ins>
                    </m:r>
                  </m:e>
                  <m:sub>
                    <m:r>
                      <w:ins w:id="288" w:author="David Villota Miranda" w:date="2021-09-29T23:14:00Z">
                        <w:rPr>
                          <w:rFonts w:ascii="Cambria Math" w:hAnsi="Cambria Math"/>
                        </w:rPr>
                        <m:t>CG</m:t>
                      </w:ins>
                    </m:r>
                  </m:sub>
                </m:sSub>
              </m:oMath>
            </m:oMathPara>
          </w:p>
        </w:tc>
        <w:tc>
          <w:tcPr>
            <w:tcW w:w="1129" w:type="dxa"/>
          </w:tcPr>
          <w:p w14:paraId="17FC9740" w14:textId="77777777" w:rsidR="00266CE2" w:rsidRPr="00423AD6" w:rsidRDefault="00266CE2" w:rsidP="003B181B">
            <w:pPr>
              <w:pStyle w:val="Descripcin"/>
              <w:jc w:val="center"/>
              <w:rPr>
                <w:ins w:id="289" w:author="David Villota Miranda" w:date="2021-09-29T23:14:00Z"/>
                <w:i w:val="0"/>
                <w:iCs w:val="0"/>
                <w:color w:val="auto"/>
              </w:rPr>
            </w:pPr>
            <w:ins w:id="290" w:author="David Villota Miranda" w:date="2021-09-29T23:14:00Z">
              <w:r w:rsidRPr="00423AD6">
                <w:rPr>
                  <w:i w:val="0"/>
                  <w:iCs w:val="0"/>
                  <w:color w:val="auto"/>
                </w:rPr>
                <w:t xml:space="preserve">( </w:t>
              </w:r>
              <w:r w:rsidRPr="00423AD6">
                <w:rPr>
                  <w:i w:val="0"/>
                  <w:iCs w:val="0"/>
                  <w:color w:val="auto"/>
                </w:rPr>
                <w:fldChar w:fldCharType="begin"/>
              </w:r>
              <w:r w:rsidRPr="00423AD6">
                <w:rPr>
                  <w:i w:val="0"/>
                  <w:iCs w:val="0"/>
                  <w:color w:val="auto"/>
                </w:rPr>
                <w:instrText xml:space="preserve"> SEQ ( \* ARABIC </w:instrText>
              </w:r>
              <w:r w:rsidRPr="00423AD6">
                <w:rPr>
                  <w:i w:val="0"/>
                  <w:iCs w:val="0"/>
                  <w:color w:val="auto"/>
                </w:rPr>
                <w:fldChar w:fldCharType="separate"/>
              </w:r>
              <w:r w:rsidRPr="00423AD6">
                <w:rPr>
                  <w:i w:val="0"/>
                  <w:iCs w:val="0"/>
                  <w:noProof/>
                  <w:color w:val="auto"/>
                </w:rPr>
                <w:t>8</w:t>
              </w:r>
              <w:r w:rsidRPr="00423AD6">
                <w:rPr>
                  <w:i w:val="0"/>
                  <w:iCs w:val="0"/>
                  <w:noProof/>
                  <w:color w:val="auto"/>
                </w:rPr>
                <w:fldChar w:fldCharType="end"/>
              </w:r>
              <w:r w:rsidRPr="00423AD6">
                <w:rPr>
                  <w:i w:val="0"/>
                  <w:iCs w:val="0"/>
                  <w:color w:val="auto"/>
                </w:rPr>
                <w:t>)</w:t>
              </w:r>
            </w:ins>
          </w:p>
        </w:tc>
      </w:tr>
    </w:tbl>
    <w:p w14:paraId="4282E6F4" w14:textId="3E0D31D7" w:rsidR="00257FFC" w:rsidRDefault="00257FFC" w:rsidP="00257FFC">
      <w:pPr>
        <w:rPr>
          <w:ins w:id="291" w:author="David Villota Miranda" w:date="2021-09-29T23:15:00Z"/>
        </w:rPr>
      </w:pPr>
      <w:del w:id="292" w:author="David Villota Miranda" w:date="2021-09-29T23:14:00Z">
        <w:r w:rsidDel="00266CE2">
          <w:lastRenderedPageBreak/>
          <w:delText xml:space="preserve">las ecuaciones (1)-(8) </w:delText>
        </w:r>
      </w:del>
      <w:r w:rsidRPr="00423AD6">
        <w:t>y los puntos de operación se obtiene</w:t>
      </w:r>
      <w:r w:rsidR="001522F1">
        <w:t>n</w:t>
      </w:r>
      <w:r w:rsidRPr="00423AD6">
        <w:t xml:space="preserve"> l</w:t>
      </w:r>
      <w:r>
        <w:t xml:space="preserve">os parámetros </w:t>
      </w:r>
      <w:r w:rsidR="001522F1">
        <w:t xml:space="preserve">de la geometría (Tabla 2) que maneja </w:t>
      </w:r>
      <w:r w:rsidRPr="00423AD6">
        <w:t>XFLR5</w:t>
      </w:r>
      <w:r>
        <w:t>.</w:t>
      </w:r>
    </w:p>
    <w:p w14:paraId="31A14470" w14:textId="77777777" w:rsidR="00266CE2" w:rsidRPr="00423AD6" w:rsidRDefault="00266CE2" w:rsidP="00266CE2">
      <w:pPr>
        <w:pStyle w:val="Figuras"/>
        <w:rPr>
          <w:ins w:id="293" w:author="David Villota Miranda" w:date="2021-09-29T23:15:00Z"/>
        </w:rPr>
      </w:pPr>
      <w:ins w:id="294" w:author="David Villota Miranda" w:date="2021-09-29T23:15:00Z">
        <w:r w:rsidRPr="00423AD6">
          <w:rPr>
            <w:rStyle w:val="negrita"/>
            <w:i w:val="0"/>
            <w:iCs/>
          </w:rPr>
          <w:t>TABLA 1</w:t>
        </w:r>
        <w:r w:rsidRPr="00423AD6">
          <w:t>. Puntos evaluados durante el estudio</w:t>
        </w:r>
      </w:ins>
    </w:p>
    <w:tbl>
      <w:tblPr>
        <w:tblStyle w:val="Tabla"/>
        <w:tblW w:w="0" w:type="auto"/>
        <w:tblLook w:val="04A0" w:firstRow="1" w:lastRow="0" w:firstColumn="1" w:lastColumn="0" w:noHBand="0" w:noVBand="1"/>
      </w:tblPr>
      <w:tblGrid>
        <w:gridCol w:w="992"/>
        <w:gridCol w:w="1134"/>
        <w:gridCol w:w="1333"/>
      </w:tblGrid>
      <w:tr w:rsidR="00266CE2" w:rsidRPr="00423AD6" w14:paraId="1F59DB4D" w14:textId="77777777" w:rsidTr="003B181B">
        <w:trPr>
          <w:trHeight w:hRule="exact" w:val="227"/>
          <w:ins w:id="295" w:author="David Villota Miranda" w:date="2021-09-29T23:15:00Z"/>
        </w:trPr>
        <w:tc>
          <w:tcPr>
            <w:tcW w:w="992" w:type="dxa"/>
            <w:tcBorders>
              <w:top w:val="nil"/>
              <w:left w:val="nil"/>
              <w:bottom w:val="nil"/>
              <w:right w:val="nil"/>
            </w:tcBorders>
          </w:tcPr>
          <w:p w14:paraId="12CB4D50" w14:textId="77777777" w:rsidR="00266CE2" w:rsidRPr="003518FD" w:rsidRDefault="00266CE2" w:rsidP="003B181B">
            <w:pPr>
              <w:rPr>
                <w:ins w:id="296" w:author="David Villota Miranda" w:date="2021-09-29T23:15:00Z"/>
                <w:rFonts w:ascii="Arial Narrow" w:hAnsi="Arial Narrow"/>
                <w:sz w:val="14"/>
                <w:szCs w:val="14"/>
              </w:rPr>
            </w:pPr>
          </w:p>
        </w:tc>
        <w:tc>
          <w:tcPr>
            <w:tcW w:w="1134" w:type="dxa"/>
            <w:tcBorders>
              <w:top w:val="nil"/>
              <w:left w:val="nil"/>
              <w:bottom w:val="nil"/>
              <w:right w:val="single" w:sz="4" w:space="0" w:color="auto"/>
            </w:tcBorders>
          </w:tcPr>
          <w:p w14:paraId="1C61BAA0" w14:textId="77777777" w:rsidR="00266CE2" w:rsidRPr="003518FD" w:rsidRDefault="00266CE2" w:rsidP="003B181B">
            <w:pPr>
              <w:rPr>
                <w:ins w:id="297" w:author="David Villota Miranda" w:date="2021-09-29T23:15:00Z"/>
                <w:rFonts w:ascii="Arial Narrow" w:hAnsi="Arial Narrow"/>
                <w:sz w:val="14"/>
                <w:szCs w:val="14"/>
              </w:rPr>
            </w:pPr>
          </w:p>
        </w:tc>
        <w:tc>
          <w:tcPr>
            <w:tcW w:w="1333" w:type="dxa"/>
            <w:tcBorders>
              <w:left w:val="single" w:sz="4" w:space="0" w:color="auto"/>
            </w:tcBorders>
          </w:tcPr>
          <w:p w14:paraId="6C414751" w14:textId="77777777" w:rsidR="00266CE2" w:rsidRPr="003518FD" w:rsidRDefault="00266CE2" w:rsidP="003B181B">
            <w:pPr>
              <w:jc w:val="center"/>
              <w:rPr>
                <w:ins w:id="298" w:author="David Villota Miranda" w:date="2021-09-29T23:15:00Z"/>
                <w:rFonts w:ascii="Arial Narrow" w:hAnsi="Arial Narrow"/>
                <w:sz w:val="14"/>
                <w:szCs w:val="14"/>
              </w:rPr>
            </w:pPr>
            <w:ins w:id="299" w:author="David Villota Miranda" w:date="2021-09-29T23:15:00Z">
              <w:r w:rsidRPr="003518FD">
                <w:rPr>
                  <w:rFonts w:ascii="Arial Narrow" w:eastAsiaTheme="minorEastAsia" w:hAnsi="Arial Narrow"/>
                  <w:b/>
                  <w:sz w:val="14"/>
                  <w:szCs w:val="14"/>
                </w:rPr>
                <w:t>C</w:t>
              </w:r>
              <w:r w:rsidRPr="003518FD">
                <w:rPr>
                  <w:rFonts w:ascii="Arial Narrow" w:eastAsiaTheme="minorEastAsia" w:hAnsi="Arial Narrow"/>
                  <w:sz w:val="14"/>
                  <w:szCs w:val="14"/>
                </w:rPr>
                <w:t>uerda</w:t>
              </w:r>
            </w:ins>
            <m:oMath>
              <m:r>
                <w:ins w:id="300" w:author="David Villota Miranda" w:date="2021-09-29T23:15:00Z">
                  <m:rPr>
                    <m:sty m:val="p"/>
                  </m:rPr>
                  <w:rPr>
                    <w:rFonts w:ascii="Cambria Math" w:hAnsi="Cambria Math"/>
                    <w:sz w:val="14"/>
                    <w:szCs w:val="14"/>
                  </w:rPr>
                  <m:t>(%)</m:t>
                </w:ins>
              </m:r>
            </m:oMath>
          </w:p>
        </w:tc>
      </w:tr>
      <w:tr w:rsidR="00266CE2" w:rsidRPr="00423AD6" w14:paraId="79962A23" w14:textId="77777777" w:rsidTr="003B181B">
        <w:trPr>
          <w:trHeight w:hRule="exact" w:val="227"/>
          <w:ins w:id="301" w:author="David Villota Miranda" w:date="2021-09-29T23:15:00Z"/>
        </w:trPr>
        <w:tc>
          <w:tcPr>
            <w:tcW w:w="992" w:type="dxa"/>
            <w:tcBorders>
              <w:top w:val="nil"/>
              <w:left w:val="nil"/>
              <w:bottom w:val="single" w:sz="4" w:space="0" w:color="auto"/>
              <w:right w:val="nil"/>
            </w:tcBorders>
          </w:tcPr>
          <w:p w14:paraId="553EC99A" w14:textId="77777777" w:rsidR="00266CE2" w:rsidRPr="003518FD" w:rsidRDefault="00266CE2" w:rsidP="003B181B">
            <w:pPr>
              <w:jc w:val="center"/>
              <w:rPr>
                <w:ins w:id="302" w:author="David Villota Miranda" w:date="2021-09-29T23:15:00Z"/>
                <w:rFonts w:ascii="Arial Narrow" w:hAnsi="Arial Narrow"/>
                <w:sz w:val="14"/>
                <w:szCs w:val="14"/>
              </w:rPr>
            </w:pPr>
          </w:p>
        </w:tc>
        <w:tc>
          <w:tcPr>
            <w:tcW w:w="1134" w:type="dxa"/>
            <w:tcBorders>
              <w:top w:val="nil"/>
              <w:left w:val="nil"/>
              <w:bottom w:val="nil"/>
              <w:right w:val="single" w:sz="4" w:space="0" w:color="auto"/>
            </w:tcBorders>
          </w:tcPr>
          <w:p w14:paraId="64C8EE5D" w14:textId="77777777" w:rsidR="00266CE2" w:rsidRPr="003518FD" w:rsidRDefault="00266CE2" w:rsidP="003B181B">
            <w:pPr>
              <w:jc w:val="center"/>
              <w:rPr>
                <w:ins w:id="303" w:author="David Villota Miranda" w:date="2021-09-29T23:15:00Z"/>
                <w:rFonts w:ascii="Arial Narrow" w:hAnsi="Arial Narrow"/>
                <w:sz w:val="14"/>
                <w:szCs w:val="14"/>
              </w:rPr>
            </w:pPr>
          </w:p>
        </w:tc>
        <w:tc>
          <w:tcPr>
            <w:tcW w:w="1333" w:type="dxa"/>
            <w:tcBorders>
              <w:left w:val="single" w:sz="4" w:space="0" w:color="auto"/>
            </w:tcBorders>
          </w:tcPr>
          <w:p w14:paraId="0B6D4253" w14:textId="77777777" w:rsidR="00266CE2" w:rsidRPr="003518FD" w:rsidRDefault="00266CE2" w:rsidP="003B181B">
            <w:pPr>
              <w:jc w:val="center"/>
              <w:rPr>
                <w:ins w:id="304" w:author="David Villota Miranda" w:date="2021-09-29T23:15:00Z"/>
                <w:rFonts w:ascii="Arial Narrow" w:hAnsi="Arial Narrow"/>
                <w:sz w:val="14"/>
                <w:szCs w:val="14"/>
              </w:rPr>
            </w:pPr>
            <w:ins w:id="305" w:author="David Villota Miranda" w:date="2021-09-29T23:15:00Z">
              <w:r w:rsidRPr="003518FD">
                <w:rPr>
                  <w:rFonts w:ascii="Arial Narrow" w:hAnsi="Arial Narrow"/>
                  <w:sz w:val="14"/>
                  <w:szCs w:val="14"/>
                </w:rPr>
                <w:t>66</w:t>
              </w:r>
            </w:ins>
          </w:p>
        </w:tc>
      </w:tr>
      <w:tr w:rsidR="00266CE2" w:rsidRPr="00423AD6" w14:paraId="27A12EA7" w14:textId="77777777" w:rsidTr="003B181B">
        <w:trPr>
          <w:trHeight w:hRule="exact" w:val="227"/>
          <w:ins w:id="306" w:author="David Villota Miranda" w:date="2021-09-29T23:15:00Z"/>
        </w:trPr>
        <w:tc>
          <w:tcPr>
            <w:tcW w:w="992" w:type="dxa"/>
            <w:tcBorders>
              <w:top w:val="single" w:sz="4" w:space="0" w:color="auto"/>
              <w:right w:val="single" w:sz="4" w:space="0" w:color="auto"/>
            </w:tcBorders>
          </w:tcPr>
          <w:p w14:paraId="10DB8591" w14:textId="77777777" w:rsidR="00266CE2" w:rsidRPr="003518FD" w:rsidRDefault="00803318" w:rsidP="003B181B">
            <w:pPr>
              <w:jc w:val="center"/>
              <w:rPr>
                <w:ins w:id="307" w:author="David Villota Miranda" w:date="2021-09-29T23:15:00Z"/>
                <w:rFonts w:ascii="Arial Narrow" w:hAnsi="Arial Narrow"/>
                <w:sz w:val="14"/>
                <w:szCs w:val="14"/>
              </w:rPr>
            </w:pPr>
            <m:oMathPara>
              <m:oMath>
                <m:sSub>
                  <m:sSubPr>
                    <m:ctrlPr>
                      <w:ins w:id="308" w:author="David Villota Miranda" w:date="2021-09-29T23:15:00Z">
                        <w:rPr>
                          <w:rFonts w:ascii="Cambria Math" w:hAnsi="Cambria Math"/>
                          <w:sz w:val="14"/>
                          <w:szCs w:val="14"/>
                        </w:rPr>
                      </w:ins>
                    </m:ctrlPr>
                  </m:sSubPr>
                  <m:e>
                    <m:r>
                      <w:ins w:id="309" w:author="David Villota Miranda" w:date="2021-09-29T23:15:00Z">
                        <m:rPr>
                          <m:sty m:val="bi"/>
                        </m:rPr>
                        <w:rPr>
                          <w:rFonts w:ascii="Cambria Math" w:hAnsi="Cambria Math"/>
                          <w:sz w:val="14"/>
                          <w:szCs w:val="14"/>
                        </w:rPr>
                        <m:t>l</m:t>
                      </w:ins>
                    </m:r>
                  </m:e>
                  <m:sub>
                    <m:r>
                      <w:ins w:id="310" w:author="David Villota Miranda" w:date="2021-09-29T23:15:00Z">
                        <m:rPr>
                          <m:sty m:val="bi"/>
                        </m:rPr>
                        <w:rPr>
                          <w:rFonts w:ascii="Cambria Math" w:hAnsi="Cambria Math"/>
                          <w:sz w:val="14"/>
                          <w:szCs w:val="14"/>
                        </w:rPr>
                        <m:t>b</m:t>
                      </w:ins>
                    </m:r>
                  </m:sub>
                </m:sSub>
                <m:r>
                  <w:ins w:id="311" w:author="David Villota Miranda" w:date="2021-09-29T23:15:00Z">
                    <m:rPr>
                      <m:sty m:val="p"/>
                    </m:rPr>
                    <w:rPr>
                      <w:rFonts w:ascii="Cambria Math" w:hAnsi="Cambria Math"/>
                      <w:sz w:val="14"/>
                      <w:szCs w:val="14"/>
                    </w:rPr>
                    <m:t xml:space="preserve"> (</m:t>
                  </w:ins>
                </m:r>
                <m:r>
                  <w:ins w:id="312" w:author="David Villota Miranda" w:date="2021-09-29T23:15:00Z">
                    <m:rPr>
                      <m:sty m:val="bi"/>
                    </m:rPr>
                    <w:rPr>
                      <w:rFonts w:ascii="Cambria Math" w:hAnsi="Cambria Math"/>
                      <w:sz w:val="14"/>
                      <w:szCs w:val="14"/>
                    </w:rPr>
                    <m:t>m</m:t>
                  </w:ins>
                </m:r>
                <m:r>
                  <w:ins w:id="313" w:author="David Villota Miranda" w:date="2021-09-29T23:15:00Z">
                    <m:rPr>
                      <m:sty m:val="p"/>
                    </m:rPr>
                    <w:rPr>
                      <w:rFonts w:ascii="Cambria Math" w:hAnsi="Cambria Math"/>
                      <w:sz w:val="14"/>
                      <w:szCs w:val="14"/>
                    </w:rPr>
                    <m:t>)</m:t>
                  </w:ins>
                </m:r>
              </m:oMath>
            </m:oMathPara>
          </w:p>
        </w:tc>
        <w:tc>
          <w:tcPr>
            <w:tcW w:w="1134" w:type="dxa"/>
            <w:tcBorders>
              <w:top w:val="nil"/>
              <w:left w:val="single" w:sz="4" w:space="0" w:color="auto"/>
              <w:bottom w:val="nil"/>
              <w:right w:val="single" w:sz="4" w:space="0" w:color="auto"/>
            </w:tcBorders>
          </w:tcPr>
          <w:p w14:paraId="509FC119" w14:textId="77777777" w:rsidR="00266CE2" w:rsidRPr="003518FD" w:rsidRDefault="00266CE2" w:rsidP="003B181B">
            <w:pPr>
              <w:rPr>
                <w:ins w:id="314" w:author="David Villota Miranda" w:date="2021-09-29T23:15:00Z"/>
                <w:rFonts w:ascii="Arial Narrow" w:hAnsi="Arial Narrow"/>
                <w:sz w:val="14"/>
                <w:szCs w:val="14"/>
              </w:rPr>
            </w:pPr>
          </w:p>
        </w:tc>
        <w:tc>
          <w:tcPr>
            <w:tcW w:w="1333" w:type="dxa"/>
            <w:tcBorders>
              <w:left w:val="single" w:sz="4" w:space="0" w:color="auto"/>
            </w:tcBorders>
          </w:tcPr>
          <w:p w14:paraId="1BBFC97B" w14:textId="77777777" w:rsidR="00266CE2" w:rsidRPr="003518FD" w:rsidRDefault="00266CE2" w:rsidP="003B181B">
            <w:pPr>
              <w:jc w:val="center"/>
              <w:rPr>
                <w:ins w:id="315" w:author="David Villota Miranda" w:date="2021-09-29T23:15:00Z"/>
                <w:rFonts w:ascii="Arial Narrow" w:hAnsi="Arial Narrow"/>
                <w:sz w:val="14"/>
                <w:szCs w:val="14"/>
              </w:rPr>
            </w:pPr>
            <w:ins w:id="316" w:author="David Villota Miranda" w:date="2021-09-29T23:15:00Z">
              <w:r w:rsidRPr="003518FD">
                <w:rPr>
                  <w:rFonts w:ascii="Arial Narrow" w:hAnsi="Arial Narrow"/>
                  <w:sz w:val="14"/>
                  <w:szCs w:val="14"/>
                </w:rPr>
                <w:t>69</w:t>
              </w:r>
            </w:ins>
          </w:p>
        </w:tc>
      </w:tr>
      <w:tr w:rsidR="00266CE2" w:rsidRPr="00423AD6" w14:paraId="3A1DC6F1" w14:textId="77777777" w:rsidTr="003B181B">
        <w:trPr>
          <w:trHeight w:hRule="exact" w:val="227"/>
          <w:ins w:id="317" w:author="David Villota Miranda" w:date="2021-09-29T23:15:00Z"/>
        </w:trPr>
        <w:tc>
          <w:tcPr>
            <w:tcW w:w="992" w:type="dxa"/>
            <w:tcBorders>
              <w:right w:val="single" w:sz="4" w:space="0" w:color="auto"/>
            </w:tcBorders>
          </w:tcPr>
          <w:p w14:paraId="6D8794A2" w14:textId="77777777" w:rsidR="00266CE2" w:rsidRPr="003518FD" w:rsidRDefault="00266CE2" w:rsidP="003B181B">
            <w:pPr>
              <w:jc w:val="center"/>
              <w:rPr>
                <w:ins w:id="318" w:author="David Villota Miranda" w:date="2021-09-29T23:15:00Z"/>
                <w:rFonts w:ascii="Arial Narrow" w:hAnsi="Arial Narrow"/>
                <w:sz w:val="14"/>
                <w:szCs w:val="14"/>
              </w:rPr>
            </w:pPr>
            <w:ins w:id="319" w:author="David Villota Miranda" w:date="2021-09-29T23:15:00Z">
              <w:r w:rsidRPr="003518FD">
                <w:rPr>
                  <w:rFonts w:ascii="Arial Narrow" w:hAnsi="Arial Narrow"/>
                  <w:sz w:val="14"/>
                  <w:szCs w:val="14"/>
                </w:rPr>
                <w:t>0.283</w:t>
              </w:r>
            </w:ins>
          </w:p>
        </w:tc>
        <w:tc>
          <w:tcPr>
            <w:tcW w:w="1134" w:type="dxa"/>
            <w:tcBorders>
              <w:top w:val="nil"/>
              <w:left w:val="single" w:sz="4" w:space="0" w:color="auto"/>
              <w:bottom w:val="nil"/>
              <w:right w:val="single" w:sz="4" w:space="0" w:color="auto"/>
            </w:tcBorders>
          </w:tcPr>
          <w:p w14:paraId="055DEE23" w14:textId="77777777" w:rsidR="00266CE2" w:rsidRPr="003518FD" w:rsidRDefault="00266CE2" w:rsidP="003B181B">
            <w:pPr>
              <w:rPr>
                <w:ins w:id="320" w:author="David Villota Miranda" w:date="2021-09-29T23:15:00Z"/>
                <w:rFonts w:ascii="Arial Narrow" w:hAnsi="Arial Narrow"/>
                <w:sz w:val="14"/>
                <w:szCs w:val="14"/>
              </w:rPr>
            </w:pPr>
          </w:p>
        </w:tc>
        <w:tc>
          <w:tcPr>
            <w:tcW w:w="1333" w:type="dxa"/>
            <w:tcBorders>
              <w:left w:val="single" w:sz="4" w:space="0" w:color="auto"/>
            </w:tcBorders>
          </w:tcPr>
          <w:p w14:paraId="7F855BC0" w14:textId="77777777" w:rsidR="00266CE2" w:rsidRPr="003518FD" w:rsidRDefault="00266CE2" w:rsidP="003B181B">
            <w:pPr>
              <w:jc w:val="center"/>
              <w:rPr>
                <w:ins w:id="321" w:author="David Villota Miranda" w:date="2021-09-29T23:15:00Z"/>
                <w:rFonts w:ascii="Arial Narrow" w:hAnsi="Arial Narrow"/>
                <w:sz w:val="14"/>
                <w:szCs w:val="14"/>
              </w:rPr>
            </w:pPr>
            <w:ins w:id="322" w:author="David Villota Miranda" w:date="2021-09-29T23:15:00Z">
              <w:r w:rsidRPr="003518FD">
                <w:rPr>
                  <w:rFonts w:ascii="Arial Narrow" w:hAnsi="Arial Narrow"/>
                  <w:sz w:val="14"/>
                  <w:szCs w:val="14"/>
                </w:rPr>
                <w:t>70</w:t>
              </w:r>
            </w:ins>
          </w:p>
        </w:tc>
      </w:tr>
      <w:tr w:rsidR="00266CE2" w:rsidRPr="00423AD6" w14:paraId="346003E6" w14:textId="77777777" w:rsidTr="003B181B">
        <w:trPr>
          <w:trHeight w:hRule="exact" w:val="227"/>
          <w:ins w:id="323" w:author="David Villota Miranda" w:date="2021-09-29T23:15:00Z"/>
        </w:trPr>
        <w:tc>
          <w:tcPr>
            <w:tcW w:w="992" w:type="dxa"/>
            <w:tcBorders>
              <w:right w:val="single" w:sz="4" w:space="0" w:color="auto"/>
            </w:tcBorders>
          </w:tcPr>
          <w:p w14:paraId="2365DE80" w14:textId="77777777" w:rsidR="00266CE2" w:rsidRPr="003518FD" w:rsidRDefault="00266CE2" w:rsidP="003B181B">
            <w:pPr>
              <w:jc w:val="center"/>
              <w:rPr>
                <w:ins w:id="324" w:author="David Villota Miranda" w:date="2021-09-29T23:15:00Z"/>
                <w:rFonts w:ascii="Arial Narrow" w:hAnsi="Arial Narrow"/>
                <w:sz w:val="14"/>
                <w:szCs w:val="14"/>
              </w:rPr>
            </w:pPr>
            <w:ins w:id="325" w:author="David Villota Miranda" w:date="2021-09-29T23:15:00Z">
              <w:r w:rsidRPr="003518FD">
                <w:rPr>
                  <w:rFonts w:ascii="Arial Narrow" w:hAnsi="Arial Narrow"/>
                  <w:sz w:val="14"/>
                  <w:szCs w:val="14"/>
                </w:rPr>
                <w:t>0.333</w:t>
              </w:r>
            </w:ins>
          </w:p>
        </w:tc>
        <w:tc>
          <w:tcPr>
            <w:tcW w:w="1134" w:type="dxa"/>
            <w:tcBorders>
              <w:top w:val="nil"/>
              <w:left w:val="single" w:sz="4" w:space="0" w:color="auto"/>
              <w:bottom w:val="nil"/>
              <w:right w:val="single" w:sz="4" w:space="0" w:color="auto"/>
            </w:tcBorders>
          </w:tcPr>
          <w:p w14:paraId="16158AE7" w14:textId="77777777" w:rsidR="00266CE2" w:rsidRPr="003518FD" w:rsidRDefault="00266CE2" w:rsidP="003B181B">
            <w:pPr>
              <w:rPr>
                <w:ins w:id="326" w:author="David Villota Miranda" w:date="2021-09-29T23:15:00Z"/>
                <w:rFonts w:ascii="Arial Narrow" w:hAnsi="Arial Narrow"/>
                <w:sz w:val="14"/>
                <w:szCs w:val="14"/>
              </w:rPr>
            </w:pPr>
          </w:p>
        </w:tc>
        <w:tc>
          <w:tcPr>
            <w:tcW w:w="1333" w:type="dxa"/>
            <w:tcBorders>
              <w:left w:val="single" w:sz="4" w:space="0" w:color="auto"/>
            </w:tcBorders>
          </w:tcPr>
          <w:p w14:paraId="537E6E73" w14:textId="77777777" w:rsidR="00266CE2" w:rsidRPr="003518FD" w:rsidRDefault="00266CE2" w:rsidP="003B181B">
            <w:pPr>
              <w:jc w:val="center"/>
              <w:rPr>
                <w:ins w:id="327" w:author="David Villota Miranda" w:date="2021-09-29T23:15:00Z"/>
                <w:rFonts w:ascii="Arial Narrow" w:hAnsi="Arial Narrow"/>
                <w:sz w:val="14"/>
                <w:szCs w:val="14"/>
              </w:rPr>
            </w:pPr>
            <w:ins w:id="328" w:author="David Villota Miranda" w:date="2021-09-29T23:15:00Z">
              <w:r w:rsidRPr="003518FD">
                <w:rPr>
                  <w:rFonts w:ascii="Arial Narrow" w:hAnsi="Arial Narrow"/>
                  <w:sz w:val="14"/>
                  <w:szCs w:val="14"/>
                </w:rPr>
                <w:t>72</w:t>
              </w:r>
            </w:ins>
          </w:p>
        </w:tc>
      </w:tr>
      <w:tr w:rsidR="00266CE2" w:rsidRPr="00423AD6" w14:paraId="6F73B5AE" w14:textId="77777777" w:rsidTr="003B181B">
        <w:trPr>
          <w:trHeight w:hRule="exact" w:val="227"/>
          <w:ins w:id="329" w:author="David Villota Miranda" w:date="2021-09-29T23:15:00Z"/>
        </w:trPr>
        <w:tc>
          <w:tcPr>
            <w:tcW w:w="992" w:type="dxa"/>
            <w:tcBorders>
              <w:right w:val="single" w:sz="4" w:space="0" w:color="auto"/>
            </w:tcBorders>
          </w:tcPr>
          <w:p w14:paraId="62826B64" w14:textId="77777777" w:rsidR="00266CE2" w:rsidRPr="003518FD" w:rsidRDefault="00266CE2" w:rsidP="003B181B">
            <w:pPr>
              <w:jc w:val="center"/>
              <w:rPr>
                <w:ins w:id="330" w:author="David Villota Miranda" w:date="2021-09-29T23:15:00Z"/>
                <w:rFonts w:ascii="Arial Narrow" w:hAnsi="Arial Narrow"/>
                <w:sz w:val="14"/>
                <w:szCs w:val="14"/>
              </w:rPr>
            </w:pPr>
            <w:ins w:id="331" w:author="David Villota Miranda" w:date="2021-09-29T23:15:00Z">
              <w:r w:rsidRPr="003518FD">
                <w:rPr>
                  <w:rFonts w:ascii="Arial Narrow" w:hAnsi="Arial Narrow"/>
                  <w:sz w:val="14"/>
                  <w:szCs w:val="14"/>
                </w:rPr>
                <w:t>0.350</w:t>
              </w:r>
            </w:ins>
          </w:p>
        </w:tc>
        <w:tc>
          <w:tcPr>
            <w:tcW w:w="1134" w:type="dxa"/>
            <w:tcBorders>
              <w:top w:val="nil"/>
              <w:left w:val="single" w:sz="4" w:space="0" w:color="auto"/>
              <w:bottom w:val="nil"/>
              <w:right w:val="single" w:sz="4" w:space="0" w:color="auto"/>
            </w:tcBorders>
          </w:tcPr>
          <w:p w14:paraId="405EB731" w14:textId="77777777" w:rsidR="00266CE2" w:rsidRPr="003518FD" w:rsidRDefault="00266CE2" w:rsidP="003B181B">
            <w:pPr>
              <w:rPr>
                <w:ins w:id="332" w:author="David Villota Miranda" w:date="2021-09-29T23:15:00Z"/>
                <w:rFonts w:ascii="Arial Narrow" w:hAnsi="Arial Narrow"/>
                <w:sz w:val="14"/>
                <w:szCs w:val="14"/>
              </w:rPr>
            </w:pPr>
          </w:p>
        </w:tc>
        <w:tc>
          <w:tcPr>
            <w:tcW w:w="1333" w:type="dxa"/>
            <w:tcBorders>
              <w:left w:val="single" w:sz="4" w:space="0" w:color="auto"/>
            </w:tcBorders>
          </w:tcPr>
          <w:p w14:paraId="0CA6A0CE" w14:textId="77777777" w:rsidR="00266CE2" w:rsidRPr="003518FD" w:rsidRDefault="00266CE2" w:rsidP="003B181B">
            <w:pPr>
              <w:jc w:val="center"/>
              <w:rPr>
                <w:ins w:id="333" w:author="David Villota Miranda" w:date="2021-09-29T23:15:00Z"/>
                <w:rFonts w:ascii="Arial Narrow" w:hAnsi="Arial Narrow"/>
                <w:sz w:val="14"/>
                <w:szCs w:val="14"/>
              </w:rPr>
            </w:pPr>
            <w:ins w:id="334" w:author="David Villota Miranda" w:date="2021-09-29T23:15:00Z">
              <w:r w:rsidRPr="003518FD">
                <w:rPr>
                  <w:rFonts w:ascii="Arial Narrow" w:hAnsi="Arial Narrow"/>
                  <w:sz w:val="14"/>
                  <w:szCs w:val="14"/>
                </w:rPr>
                <w:t>74</w:t>
              </w:r>
            </w:ins>
          </w:p>
        </w:tc>
      </w:tr>
      <w:tr w:rsidR="00266CE2" w:rsidRPr="00423AD6" w14:paraId="35135782" w14:textId="77777777" w:rsidTr="003B181B">
        <w:trPr>
          <w:trHeight w:hRule="exact" w:val="227"/>
          <w:ins w:id="335" w:author="David Villota Miranda" w:date="2021-09-29T23:15:00Z"/>
        </w:trPr>
        <w:tc>
          <w:tcPr>
            <w:tcW w:w="992" w:type="dxa"/>
            <w:tcBorders>
              <w:right w:val="single" w:sz="4" w:space="0" w:color="auto"/>
            </w:tcBorders>
          </w:tcPr>
          <w:p w14:paraId="450DD2EA" w14:textId="77777777" w:rsidR="00266CE2" w:rsidRPr="003518FD" w:rsidRDefault="00266CE2" w:rsidP="003B181B">
            <w:pPr>
              <w:jc w:val="center"/>
              <w:rPr>
                <w:ins w:id="336" w:author="David Villota Miranda" w:date="2021-09-29T23:15:00Z"/>
                <w:rFonts w:ascii="Arial Narrow" w:hAnsi="Arial Narrow"/>
                <w:sz w:val="14"/>
                <w:szCs w:val="14"/>
              </w:rPr>
            </w:pPr>
            <w:ins w:id="337" w:author="David Villota Miranda" w:date="2021-09-29T23:15:00Z">
              <w:r w:rsidRPr="003518FD">
                <w:rPr>
                  <w:rFonts w:ascii="Arial Narrow" w:hAnsi="Arial Narrow"/>
                  <w:sz w:val="14"/>
                  <w:szCs w:val="14"/>
                </w:rPr>
                <w:t>0.375</w:t>
              </w:r>
            </w:ins>
          </w:p>
        </w:tc>
        <w:tc>
          <w:tcPr>
            <w:tcW w:w="1134" w:type="dxa"/>
            <w:tcBorders>
              <w:top w:val="nil"/>
              <w:left w:val="single" w:sz="4" w:space="0" w:color="auto"/>
              <w:bottom w:val="nil"/>
              <w:right w:val="single" w:sz="4" w:space="0" w:color="auto"/>
            </w:tcBorders>
          </w:tcPr>
          <w:p w14:paraId="3E613AD7" w14:textId="77777777" w:rsidR="00266CE2" w:rsidRPr="003518FD" w:rsidRDefault="00266CE2" w:rsidP="003B181B">
            <w:pPr>
              <w:rPr>
                <w:ins w:id="338" w:author="David Villota Miranda" w:date="2021-09-29T23:15:00Z"/>
                <w:rFonts w:ascii="Arial Narrow" w:hAnsi="Arial Narrow"/>
                <w:sz w:val="14"/>
                <w:szCs w:val="14"/>
              </w:rPr>
            </w:pPr>
          </w:p>
        </w:tc>
        <w:tc>
          <w:tcPr>
            <w:tcW w:w="1333" w:type="dxa"/>
            <w:tcBorders>
              <w:left w:val="single" w:sz="4" w:space="0" w:color="auto"/>
            </w:tcBorders>
          </w:tcPr>
          <w:p w14:paraId="331B3029" w14:textId="77777777" w:rsidR="00266CE2" w:rsidRPr="003518FD" w:rsidRDefault="00266CE2" w:rsidP="003B181B">
            <w:pPr>
              <w:jc w:val="center"/>
              <w:rPr>
                <w:ins w:id="339" w:author="David Villota Miranda" w:date="2021-09-29T23:15:00Z"/>
                <w:rFonts w:ascii="Arial Narrow" w:hAnsi="Arial Narrow"/>
                <w:sz w:val="14"/>
                <w:szCs w:val="14"/>
              </w:rPr>
            </w:pPr>
            <w:ins w:id="340" w:author="David Villota Miranda" w:date="2021-09-29T23:15:00Z">
              <w:r w:rsidRPr="003518FD">
                <w:rPr>
                  <w:rFonts w:ascii="Arial Narrow" w:hAnsi="Arial Narrow"/>
                  <w:sz w:val="14"/>
                  <w:szCs w:val="14"/>
                </w:rPr>
                <w:t>75</w:t>
              </w:r>
            </w:ins>
          </w:p>
        </w:tc>
      </w:tr>
      <w:tr w:rsidR="00266CE2" w:rsidRPr="00423AD6" w14:paraId="157A8DCC" w14:textId="77777777" w:rsidTr="003B181B">
        <w:trPr>
          <w:trHeight w:hRule="exact" w:val="227"/>
          <w:ins w:id="341" w:author="David Villota Miranda" w:date="2021-09-29T23:15:00Z"/>
        </w:trPr>
        <w:tc>
          <w:tcPr>
            <w:tcW w:w="992" w:type="dxa"/>
            <w:tcBorders>
              <w:right w:val="single" w:sz="4" w:space="0" w:color="auto"/>
            </w:tcBorders>
          </w:tcPr>
          <w:p w14:paraId="4210DC0F" w14:textId="77777777" w:rsidR="00266CE2" w:rsidRPr="003518FD" w:rsidRDefault="00266CE2" w:rsidP="003B181B">
            <w:pPr>
              <w:jc w:val="center"/>
              <w:rPr>
                <w:ins w:id="342" w:author="David Villota Miranda" w:date="2021-09-29T23:15:00Z"/>
                <w:rFonts w:ascii="Arial Narrow" w:hAnsi="Arial Narrow"/>
                <w:sz w:val="14"/>
                <w:szCs w:val="14"/>
              </w:rPr>
            </w:pPr>
            <w:ins w:id="343" w:author="David Villota Miranda" w:date="2021-09-29T23:15:00Z">
              <w:r w:rsidRPr="003518FD">
                <w:rPr>
                  <w:rFonts w:ascii="Arial Narrow" w:hAnsi="Arial Narrow"/>
                  <w:sz w:val="14"/>
                  <w:szCs w:val="14"/>
                </w:rPr>
                <w:t>0.400</w:t>
              </w:r>
            </w:ins>
          </w:p>
        </w:tc>
        <w:tc>
          <w:tcPr>
            <w:tcW w:w="1134" w:type="dxa"/>
            <w:tcBorders>
              <w:top w:val="nil"/>
              <w:left w:val="single" w:sz="4" w:space="0" w:color="auto"/>
              <w:bottom w:val="nil"/>
              <w:right w:val="single" w:sz="4" w:space="0" w:color="auto"/>
            </w:tcBorders>
          </w:tcPr>
          <w:p w14:paraId="1BD71061" w14:textId="77777777" w:rsidR="00266CE2" w:rsidRPr="003518FD" w:rsidRDefault="00266CE2" w:rsidP="003B181B">
            <w:pPr>
              <w:rPr>
                <w:ins w:id="344" w:author="David Villota Miranda" w:date="2021-09-29T23:15:00Z"/>
                <w:rFonts w:ascii="Arial Narrow" w:hAnsi="Arial Narrow"/>
                <w:sz w:val="14"/>
                <w:szCs w:val="14"/>
              </w:rPr>
            </w:pPr>
          </w:p>
        </w:tc>
        <w:tc>
          <w:tcPr>
            <w:tcW w:w="1333" w:type="dxa"/>
            <w:tcBorders>
              <w:left w:val="single" w:sz="4" w:space="0" w:color="auto"/>
            </w:tcBorders>
          </w:tcPr>
          <w:p w14:paraId="249C266B" w14:textId="77777777" w:rsidR="00266CE2" w:rsidRPr="003518FD" w:rsidRDefault="00266CE2" w:rsidP="003B181B">
            <w:pPr>
              <w:jc w:val="center"/>
              <w:rPr>
                <w:ins w:id="345" w:author="David Villota Miranda" w:date="2021-09-29T23:15:00Z"/>
                <w:rFonts w:ascii="Arial Narrow" w:hAnsi="Arial Narrow"/>
                <w:sz w:val="14"/>
                <w:szCs w:val="14"/>
              </w:rPr>
            </w:pPr>
            <w:ins w:id="346" w:author="David Villota Miranda" w:date="2021-09-29T23:15:00Z">
              <w:r w:rsidRPr="003518FD">
                <w:rPr>
                  <w:rFonts w:ascii="Arial Narrow" w:hAnsi="Arial Narrow"/>
                  <w:sz w:val="14"/>
                  <w:szCs w:val="14"/>
                </w:rPr>
                <w:t>76</w:t>
              </w:r>
            </w:ins>
          </w:p>
        </w:tc>
      </w:tr>
      <w:tr w:rsidR="00266CE2" w:rsidRPr="00423AD6" w14:paraId="778FC37B" w14:textId="77777777" w:rsidTr="003B181B">
        <w:trPr>
          <w:trHeight w:hRule="exact" w:val="227"/>
          <w:ins w:id="347" w:author="David Villota Miranda" w:date="2021-09-29T23:15:00Z"/>
        </w:trPr>
        <w:tc>
          <w:tcPr>
            <w:tcW w:w="992" w:type="dxa"/>
            <w:tcBorders>
              <w:right w:val="single" w:sz="4" w:space="0" w:color="auto"/>
            </w:tcBorders>
          </w:tcPr>
          <w:p w14:paraId="199E840F" w14:textId="77777777" w:rsidR="00266CE2" w:rsidRPr="003518FD" w:rsidRDefault="00266CE2" w:rsidP="003B181B">
            <w:pPr>
              <w:jc w:val="center"/>
              <w:rPr>
                <w:ins w:id="348" w:author="David Villota Miranda" w:date="2021-09-29T23:15:00Z"/>
                <w:rFonts w:ascii="Arial Narrow" w:hAnsi="Arial Narrow"/>
                <w:sz w:val="14"/>
                <w:szCs w:val="14"/>
              </w:rPr>
            </w:pPr>
            <w:ins w:id="349" w:author="David Villota Miranda" w:date="2021-09-29T23:15:00Z">
              <w:r w:rsidRPr="003518FD">
                <w:rPr>
                  <w:rFonts w:ascii="Arial Narrow" w:hAnsi="Arial Narrow"/>
                  <w:sz w:val="14"/>
                  <w:szCs w:val="14"/>
                </w:rPr>
                <w:t>0.425</w:t>
              </w:r>
            </w:ins>
          </w:p>
        </w:tc>
        <w:tc>
          <w:tcPr>
            <w:tcW w:w="1134" w:type="dxa"/>
            <w:tcBorders>
              <w:top w:val="nil"/>
              <w:left w:val="single" w:sz="4" w:space="0" w:color="auto"/>
              <w:bottom w:val="nil"/>
              <w:right w:val="single" w:sz="4" w:space="0" w:color="auto"/>
            </w:tcBorders>
          </w:tcPr>
          <w:p w14:paraId="713CE8B8" w14:textId="77777777" w:rsidR="00266CE2" w:rsidRPr="003518FD" w:rsidRDefault="00266CE2" w:rsidP="003B181B">
            <w:pPr>
              <w:rPr>
                <w:ins w:id="350" w:author="David Villota Miranda" w:date="2021-09-29T23:15:00Z"/>
                <w:rFonts w:ascii="Arial Narrow" w:hAnsi="Arial Narrow"/>
                <w:sz w:val="14"/>
                <w:szCs w:val="14"/>
              </w:rPr>
            </w:pPr>
          </w:p>
        </w:tc>
        <w:tc>
          <w:tcPr>
            <w:tcW w:w="1333" w:type="dxa"/>
            <w:tcBorders>
              <w:left w:val="single" w:sz="4" w:space="0" w:color="auto"/>
            </w:tcBorders>
          </w:tcPr>
          <w:p w14:paraId="48B8E0AA" w14:textId="77777777" w:rsidR="00266CE2" w:rsidRPr="003518FD" w:rsidRDefault="00266CE2" w:rsidP="003B181B">
            <w:pPr>
              <w:jc w:val="center"/>
              <w:rPr>
                <w:ins w:id="351" w:author="David Villota Miranda" w:date="2021-09-29T23:15:00Z"/>
                <w:rFonts w:ascii="Arial Narrow" w:hAnsi="Arial Narrow"/>
                <w:sz w:val="14"/>
                <w:szCs w:val="14"/>
              </w:rPr>
            </w:pPr>
            <w:ins w:id="352" w:author="David Villota Miranda" w:date="2021-09-29T23:15:00Z">
              <w:r w:rsidRPr="003518FD">
                <w:rPr>
                  <w:rFonts w:ascii="Arial Narrow" w:hAnsi="Arial Narrow"/>
                  <w:sz w:val="14"/>
                  <w:szCs w:val="14"/>
                </w:rPr>
                <w:t>77</w:t>
              </w:r>
            </w:ins>
          </w:p>
        </w:tc>
      </w:tr>
      <w:tr w:rsidR="00266CE2" w:rsidRPr="00423AD6" w14:paraId="7F47AB9D" w14:textId="77777777" w:rsidTr="003B181B">
        <w:trPr>
          <w:trHeight w:hRule="exact" w:val="227"/>
          <w:ins w:id="353" w:author="David Villota Miranda" w:date="2021-09-29T23:15:00Z"/>
        </w:trPr>
        <w:tc>
          <w:tcPr>
            <w:tcW w:w="992" w:type="dxa"/>
            <w:tcBorders>
              <w:right w:val="single" w:sz="4" w:space="0" w:color="auto"/>
            </w:tcBorders>
          </w:tcPr>
          <w:p w14:paraId="614B2AD6" w14:textId="77777777" w:rsidR="00266CE2" w:rsidRPr="003518FD" w:rsidRDefault="00266CE2" w:rsidP="003B181B">
            <w:pPr>
              <w:jc w:val="center"/>
              <w:rPr>
                <w:ins w:id="354" w:author="David Villota Miranda" w:date="2021-09-29T23:15:00Z"/>
                <w:rFonts w:ascii="Arial Narrow" w:hAnsi="Arial Narrow"/>
                <w:sz w:val="14"/>
                <w:szCs w:val="14"/>
              </w:rPr>
            </w:pPr>
            <w:ins w:id="355" w:author="David Villota Miranda" w:date="2021-09-29T23:15:00Z">
              <w:r w:rsidRPr="003518FD">
                <w:rPr>
                  <w:rFonts w:ascii="Arial Narrow" w:hAnsi="Arial Narrow"/>
                  <w:sz w:val="14"/>
                  <w:szCs w:val="14"/>
                </w:rPr>
                <w:t>0.450</w:t>
              </w:r>
            </w:ins>
          </w:p>
        </w:tc>
        <w:tc>
          <w:tcPr>
            <w:tcW w:w="1134" w:type="dxa"/>
            <w:tcBorders>
              <w:top w:val="nil"/>
              <w:left w:val="single" w:sz="4" w:space="0" w:color="auto"/>
              <w:bottom w:val="nil"/>
              <w:right w:val="single" w:sz="4" w:space="0" w:color="auto"/>
            </w:tcBorders>
          </w:tcPr>
          <w:p w14:paraId="1BB735FA" w14:textId="77777777" w:rsidR="00266CE2" w:rsidRPr="003518FD" w:rsidRDefault="00266CE2" w:rsidP="003B181B">
            <w:pPr>
              <w:rPr>
                <w:ins w:id="356" w:author="David Villota Miranda" w:date="2021-09-29T23:15:00Z"/>
                <w:rFonts w:ascii="Arial Narrow" w:hAnsi="Arial Narrow"/>
                <w:sz w:val="14"/>
                <w:szCs w:val="14"/>
              </w:rPr>
            </w:pPr>
          </w:p>
        </w:tc>
        <w:tc>
          <w:tcPr>
            <w:tcW w:w="1333" w:type="dxa"/>
            <w:tcBorders>
              <w:left w:val="single" w:sz="4" w:space="0" w:color="auto"/>
            </w:tcBorders>
          </w:tcPr>
          <w:p w14:paraId="5E9E7051" w14:textId="77777777" w:rsidR="00266CE2" w:rsidRPr="003518FD" w:rsidRDefault="00266CE2" w:rsidP="003B181B">
            <w:pPr>
              <w:jc w:val="center"/>
              <w:rPr>
                <w:ins w:id="357" w:author="David Villota Miranda" w:date="2021-09-29T23:15:00Z"/>
                <w:rFonts w:ascii="Arial Narrow" w:hAnsi="Arial Narrow"/>
                <w:sz w:val="14"/>
                <w:szCs w:val="14"/>
              </w:rPr>
            </w:pPr>
            <w:ins w:id="358" w:author="David Villota Miranda" w:date="2021-09-29T23:15:00Z">
              <w:r w:rsidRPr="003518FD">
                <w:rPr>
                  <w:rFonts w:ascii="Arial Narrow" w:hAnsi="Arial Narrow"/>
                  <w:sz w:val="14"/>
                  <w:szCs w:val="14"/>
                </w:rPr>
                <w:t>78</w:t>
              </w:r>
            </w:ins>
          </w:p>
        </w:tc>
      </w:tr>
      <w:tr w:rsidR="00266CE2" w:rsidRPr="00423AD6" w14:paraId="793F7CF7" w14:textId="77777777" w:rsidTr="003B181B">
        <w:trPr>
          <w:trHeight w:hRule="exact" w:val="227"/>
          <w:ins w:id="359" w:author="David Villota Miranda" w:date="2021-09-29T23:15:00Z"/>
        </w:trPr>
        <w:tc>
          <w:tcPr>
            <w:tcW w:w="992" w:type="dxa"/>
            <w:tcBorders>
              <w:bottom w:val="single" w:sz="4" w:space="0" w:color="auto"/>
              <w:right w:val="single" w:sz="4" w:space="0" w:color="auto"/>
            </w:tcBorders>
          </w:tcPr>
          <w:p w14:paraId="7B8F9E38" w14:textId="77777777" w:rsidR="00266CE2" w:rsidRPr="003518FD" w:rsidRDefault="00266CE2" w:rsidP="003B181B">
            <w:pPr>
              <w:jc w:val="center"/>
              <w:rPr>
                <w:ins w:id="360" w:author="David Villota Miranda" w:date="2021-09-29T23:15:00Z"/>
                <w:rFonts w:ascii="Arial Narrow" w:hAnsi="Arial Narrow"/>
                <w:sz w:val="14"/>
                <w:szCs w:val="14"/>
              </w:rPr>
            </w:pPr>
            <w:ins w:id="361" w:author="David Villota Miranda" w:date="2021-09-29T23:15:00Z">
              <w:r w:rsidRPr="003518FD">
                <w:rPr>
                  <w:rFonts w:ascii="Arial Narrow" w:hAnsi="Arial Narrow"/>
                  <w:sz w:val="14"/>
                  <w:szCs w:val="14"/>
                </w:rPr>
                <w:t>0.475</w:t>
              </w:r>
            </w:ins>
          </w:p>
        </w:tc>
        <w:tc>
          <w:tcPr>
            <w:tcW w:w="1134" w:type="dxa"/>
            <w:tcBorders>
              <w:top w:val="nil"/>
              <w:left w:val="single" w:sz="4" w:space="0" w:color="auto"/>
              <w:bottom w:val="nil"/>
              <w:right w:val="single" w:sz="4" w:space="0" w:color="auto"/>
            </w:tcBorders>
          </w:tcPr>
          <w:p w14:paraId="4FB5B1AB" w14:textId="77777777" w:rsidR="00266CE2" w:rsidRPr="003518FD" w:rsidRDefault="00266CE2" w:rsidP="003B181B">
            <w:pPr>
              <w:rPr>
                <w:ins w:id="362" w:author="David Villota Miranda" w:date="2021-09-29T23:15:00Z"/>
                <w:rFonts w:ascii="Arial Narrow" w:hAnsi="Arial Narrow"/>
                <w:sz w:val="14"/>
                <w:szCs w:val="14"/>
              </w:rPr>
            </w:pPr>
          </w:p>
        </w:tc>
        <w:tc>
          <w:tcPr>
            <w:tcW w:w="1333" w:type="dxa"/>
            <w:tcBorders>
              <w:left w:val="single" w:sz="4" w:space="0" w:color="auto"/>
            </w:tcBorders>
          </w:tcPr>
          <w:p w14:paraId="086DD98C" w14:textId="77777777" w:rsidR="00266CE2" w:rsidRPr="003518FD" w:rsidRDefault="00266CE2" w:rsidP="003B181B">
            <w:pPr>
              <w:jc w:val="center"/>
              <w:rPr>
                <w:ins w:id="363" w:author="David Villota Miranda" w:date="2021-09-29T23:15:00Z"/>
                <w:rFonts w:ascii="Arial Narrow" w:hAnsi="Arial Narrow"/>
                <w:sz w:val="14"/>
                <w:szCs w:val="14"/>
              </w:rPr>
            </w:pPr>
            <w:ins w:id="364" w:author="David Villota Miranda" w:date="2021-09-29T23:15:00Z">
              <w:r w:rsidRPr="003518FD">
                <w:rPr>
                  <w:rFonts w:ascii="Arial Narrow" w:hAnsi="Arial Narrow"/>
                  <w:sz w:val="14"/>
                  <w:szCs w:val="14"/>
                </w:rPr>
                <w:t>79</w:t>
              </w:r>
            </w:ins>
          </w:p>
        </w:tc>
      </w:tr>
      <w:tr w:rsidR="00266CE2" w:rsidRPr="00423AD6" w14:paraId="0BA50970" w14:textId="77777777" w:rsidTr="003B181B">
        <w:trPr>
          <w:trHeight w:hRule="exact" w:val="227"/>
          <w:ins w:id="365" w:author="David Villota Miranda" w:date="2021-09-29T23:15:00Z"/>
        </w:trPr>
        <w:tc>
          <w:tcPr>
            <w:tcW w:w="992" w:type="dxa"/>
            <w:tcBorders>
              <w:top w:val="single" w:sz="4" w:space="0" w:color="auto"/>
              <w:left w:val="nil"/>
              <w:bottom w:val="nil"/>
              <w:right w:val="nil"/>
            </w:tcBorders>
          </w:tcPr>
          <w:p w14:paraId="13A9F6E9" w14:textId="77777777" w:rsidR="00266CE2" w:rsidRPr="003518FD" w:rsidRDefault="00266CE2" w:rsidP="003B181B">
            <w:pPr>
              <w:jc w:val="center"/>
              <w:rPr>
                <w:ins w:id="366" w:author="David Villota Miranda" w:date="2021-09-29T23:15:00Z"/>
                <w:rFonts w:ascii="Arial Narrow" w:hAnsi="Arial Narrow"/>
                <w:sz w:val="14"/>
                <w:szCs w:val="14"/>
              </w:rPr>
            </w:pPr>
          </w:p>
        </w:tc>
        <w:tc>
          <w:tcPr>
            <w:tcW w:w="1134" w:type="dxa"/>
            <w:tcBorders>
              <w:top w:val="nil"/>
              <w:left w:val="nil"/>
              <w:bottom w:val="nil"/>
              <w:right w:val="single" w:sz="4" w:space="0" w:color="auto"/>
            </w:tcBorders>
          </w:tcPr>
          <w:p w14:paraId="7A7200C3" w14:textId="77777777" w:rsidR="00266CE2" w:rsidRPr="003518FD" w:rsidRDefault="00266CE2" w:rsidP="003B181B">
            <w:pPr>
              <w:rPr>
                <w:ins w:id="367" w:author="David Villota Miranda" w:date="2021-09-29T23:15:00Z"/>
                <w:rFonts w:ascii="Arial Narrow" w:hAnsi="Arial Narrow"/>
                <w:sz w:val="14"/>
                <w:szCs w:val="14"/>
              </w:rPr>
            </w:pPr>
          </w:p>
        </w:tc>
        <w:tc>
          <w:tcPr>
            <w:tcW w:w="1333" w:type="dxa"/>
            <w:tcBorders>
              <w:left w:val="single" w:sz="4" w:space="0" w:color="auto"/>
            </w:tcBorders>
          </w:tcPr>
          <w:p w14:paraId="02943AEB" w14:textId="77777777" w:rsidR="00266CE2" w:rsidRPr="003518FD" w:rsidRDefault="00266CE2" w:rsidP="003B181B">
            <w:pPr>
              <w:jc w:val="center"/>
              <w:rPr>
                <w:ins w:id="368" w:author="David Villota Miranda" w:date="2021-09-29T23:15:00Z"/>
                <w:rFonts w:ascii="Arial Narrow" w:hAnsi="Arial Narrow"/>
                <w:sz w:val="14"/>
                <w:szCs w:val="14"/>
              </w:rPr>
            </w:pPr>
            <w:ins w:id="369" w:author="David Villota Miranda" w:date="2021-09-29T23:15:00Z">
              <w:r w:rsidRPr="003518FD">
                <w:rPr>
                  <w:rFonts w:ascii="Arial Narrow" w:hAnsi="Arial Narrow"/>
                  <w:sz w:val="14"/>
                  <w:szCs w:val="14"/>
                </w:rPr>
                <w:t>80</w:t>
              </w:r>
            </w:ins>
          </w:p>
        </w:tc>
      </w:tr>
      <w:tr w:rsidR="00266CE2" w:rsidRPr="00423AD6" w14:paraId="6D967C18" w14:textId="77777777" w:rsidTr="003B181B">
        <w:trPr>
          <w:trHeight w:hRule="exact" w:val="227"/>
          <w:ins w:id="370" w:author="David Villota Miranda" w:date="2021-09-29T23:15:00Z"/>
        </w:trPr>
        <w:tc>
          <w:tcPr>
            <w:tcW w:w="992" w:type="dxa"/>
            <w:tcBorders>
              <w:top w:val="nil"/>
              <w:left w:val="nil"/>
              <w:bottom w:val="nil"/>
              <w:right w:val="nil"/>
            </w:tcBorders>
          </w:tcPr>
          <w:p w14:paraId="5567CCC7" w14:textId="77777777" w:rsidR="00266CE2" w:rsidRPr="003518FD" w:rsidRDefault="00266CE2" w:rsidP="003B181B">
            <w:pPr>
              <w:jc w:val="center"/>
              <w:rPr>
                <w:ins w:id="371" w:author="David Villota Miranda" w:date="2021-09-29T23:15:00Z"/>
                <w:rFonts w:ascii="Arial Narrow" w:hAnsi="Arial Narrow"/>
                <w:sz w:val="14"/>
                <w:szCs w:val="14"/>
              </w:rPr>
            </w:pPr>
          </w:p>
        </w:tc>
        <w:tc>
          <w:tcPr>
            <w:tcW w:w="1134" w:type="dxa"/>
            <w:tcBorders>
              <w:top w:val="nil"/>
              <w:left w:val="nil"/>
              <w:bottom w:val="nil"/>
              <w:right w:val="single" w:sz="4" w:space="0" w:color="auto"/>
            </w:tcBorders>
          </w:tcPr>
          <w:p w14:paraId="0A27DCE2" w14:textId="77777777" w:rsidR="00266CE2" w:rsidRPr="003518FD" w:rsidRDefault="00266CE2" w:rsidP="003B181B">
            <w:pPr>
              <w:rPr>
                <w:ins w:id="372" w:author="David Villota Miranda" w:date="2021-09-29T23:15:00Z"/>
                <w:rFonts w:ascii="Arial Narrow" w:hAnsi="Arial Narrow"/>
                <w:sz w:val="14"/>
                <w:szCs w:val="14"/>
              </w:rPr>
            </w:pPr>
          </w:p>
        </w:tc>
        <w:tc>
          <w:tcPr>
            <w:tcW w:w="1333" w:type="dxa"/>
            <w:tcBorders>
              <w:left w:val="single" w:sz="4" w:space="0" w:color="auto"/>
            </w:tcBorders>
          </w:tcPr>
          <w:p w14:paraId="36517230" w14:textId="77777777" w:rsidR="00266CE2" w:rsidRPr="003518FD" w:rsidRDefault="00266CE2" w:rsidP="003B181B">
            <w:pPr>
              <w:jc w:val="center"/>
              <w:rPr>
                <w:ins w:id="373" w:author="David Villota Miranda" w:date="2021-09-29T23:15:00Z"/>
                <w:rFonts w:ascii="Arial Narrow" w:hAnsi="Arial Narrow"/>
                <w:sz w:val="14"/>
                <w:szCs w:val="14"/>
              </w:rPr>
            </w:pPr>
            <w:ins w:id="374" w:author="David Villota Miranda" w:date="2021-09-29T23:15:00Z">
              <w:r w:rsidRPr="003518FD">
                <w:rPr>
                  <w:rFonts w:ascii="Arial Narrow" w:hAnsi="Arial Narrow"/>
                  <w:sz w:val="14"/>
                  <w:szCs w:val="14"/>
                </w:rPr>
                <w:t>85</w:t>
              </w:r>
            </w:ins>
          </w:p>
        </w:tc>
      </w:tr>
      <w:tr w:rsidR="00266CE2" w:rsidRPr="00423AD6" w14:paraId="5F2C9721" w14:textId="77777777" w:rsidTr="003B181B">
        <w:trPr>
          <w:trHeight w:hRule="exact" w:val="227"/>
          <w:ins w:id="375" w:author="David Villota Miranda" w:date="2021-09-29T23:15:00Z"/>
        </w:trPr>
        <w:tc>
          <w:tcPr>
            <w:tcW w:w="992" w:type="dxa"/>
            <w:tcBorders>
              <w:top w:val="nil"/>
              <w:left w:val="nil"/>
              <w:bottom w:val="nil"/>
              <w:right w:val="nil"/>
            </w:tcBorders>
          </w:tcPr>
          <w:p w14:paraId="41238AB2" w14:textId="77777777" w:rsidR="00266CE2" w:rsidRPr="003518FD" w:rsidRDefault="00266CE2" w:rsidP="003B181B">
            <w:pPr>
              <w:jc w:val="center"/>
              <w:rPr>
                <w:ins w:id="376" w:author="David Villota Miranda" w:date="2021-09-29T23:15:00Z"/>
                <w:rFonts w:ascii="Arial Narrow" w:hAnsi="Arial Narrow"/>
                <w:sz w:val="14"/>
                <w:szCs w:val="14"/>
              </w:rPr>
            </w:pPr>
          </w:p>
        </w:tc>
        <w:tc>
          <w:tcPr>
            <w:tcW w:w="1134" w:type="dxa"/>
            <w:tcBorders>
              <w:top w:val="nil"/>
              <w:left w:val="nil"/>
              <w:bottom w:val="nil"/>
              <w:right w:val="single" w:sz="4" w:space="0" w:color="auto"/>
            </w:tcBorders>
          </w:tcPr>
          <w:p w14:paraId="0B8CB0C0" w14:textId="77777777" w:rsidR="00266CE2" w:rsidRPr="003518FD" w:rsidRDefault="00266CE2" w:rsidP="003B181B">
            <w:pPr>
              <w:rPr>
                <w:ins w:id="377" w:author="David Villota Miranda" w:date="2021-09-29T23:15:00Z"/>
                <w:rFonts w:ascii="Arial Narrow" w:hAnsi="Arial Narrow"/>
                <w:sz w:val="14"/>
                <w:szCs w:val="14"/>
              </w:rPr>
            </w:pPr>
          </w:p>
        </w:tc>
        <w:tc>
          <w:tcPr>
            <w:tcW w:w="1333" w:type="dxa"/>
            <w:tcBorders>
              <w:left w:val="single" w:sz="4" w:space="0" w:color="auto"/>
            </w:tcBorders>
          </w:tcPr>
          <w:p w14:paraId="2F656050" w14:textId="77777777" w:rsidR="00266CE2" w:rsidRPr="003518FD" w:rsidRDefault="00266CE2" w:rsidP="003B181B">
            <w:pPr>
              <w:jc w:val="center"/>
              <w:rPr>
                <w:ins w:id="378" w:author="David Villota Miranda" w:date="2021-09-29T23:15:00Z"/>
                <w:rFonts w:ascii="Arial Narrow" w:hAnsi="Arial Narrow"/>
                <w:sz w:val="14"/>
                <w:szCs w:val="14"/>
              </w:rPr>
            </w:pPr>
            <w:ins w:id="379" w:author="David Villota Miranda" w:date="2021-09-29T23:15:00Z">
              <w:r w:rsidRPr="003518FD">
                <w:rPr>
                  <w:rFonts w:ascii="Arial Narrow" w:hAnsi="Arial Narrow"/>
                  <w:sz w:val="14"/>
                  <w:szCs w:val="14"/>
                </w:rPr>
                <w:t>90</w:t>
              </w:r>
            </w:ins>
          </w:p>
        </w:tc>
      </w:tr>
    </w:tbl>
    <w:p w14:paraId="4CAEC46C" w14:textId="77777777" w:rsidR="00266CE2" w:rsidRDefault="00266CE2" w:rsidP="00266CE2">
      <w:pPr>
        <w:pStyle w:val="Fuente"/>
        <w:rPr>
          <w:ins w:id="380" w:author="David Villota Miranda" w:date="2021-09-29T23:15:00Z"/>
        </w:rPr>
      </w:pPr>
      <w:ins w:id="381" w:author="David Villota Miranda" w:date="2021-09-29T23:15:00Z">
        <w:r w:rsidRPr="003E66FB">
          <w:t xml:space="preserve">Fuente: </w:t>
        </w:r>
        <w:r>
          <w:t>elaboración propia</w:t>
        </w:r>
      </w:ins>
    </w:p>
    <w:p w14:paraId="67B2519A" w14:textId="77777777" w:rsidR="00266CE2" w:rsidRPr="00A41BB6" w:rsidRDefault="00266CE2" w:rsidP="00266CE2">
      <w:pPr>
        <w:pStyle w:val="Figuras"/>
        <w:rPr>
          <w:ins w:id="382" w:author="David Villota Miranda" w:date="2021-09-29T23:15:00Z"/>
        </w:rPr>
      </w:pPr>
      <w:ins w:id="383" w:author="David Villota Miranda" w:date="2021-09-29T23:15:00Z">
        <w:r w:rsidRPr="00423AD6">
          <w:rPr>
            <w:rStyle w:val="negrita"/>
            <w:i w:val="0"/>
            <w:iCs/>
          </w:rPr>
          <w:t xml:space="preserve">TABLA </w:t>
        </w:r>
        <w:r>
          <w:rPr>
            <w:rStyle w:val="negrita"/>
            <w:i w:val="0"/>
            <w:iCs/>
          </w:rPr>
          <w:t>2</w:t>
        </w:r>
        <w:r w:rsidRPr="00423AD6">
          <w:t xml:space="preserve">. </w:t>
        </w:r>
        <w:r>
          <w:t>Cotas necesarias para el desarrollo del estudio</w:t>
        </w:r>
      </w:ins>
    </w:p>
    <w:tbl>
      <w:tblPr>
        <w:tblW w:w="7571" w:type="dxa"/>
        <w:tblInd w:w="-356" w:type="dxa"/>
        <w:tblBorders>
          <w:top w:val="single" w:sz="12" w:space="0" w:color="auto"/>
          <w:left w:val="single" w:sz="12" w:space="0" w:color="auto"/>
          <w:bottom w:val="single" w:sz="12" w:space="0" w:color="auto"/>
          <w:right w:val="single" w:sz="12" w:space="0" w:color="auto"/>
        </w:tblBorders>
        <w:tblCellMar>
          <w:left w:w="70" w:type="dxa"/>
          <w:right w:w="70" w:type="dxa"/>
        </w:tblCellMar>
        <w:tblLook w:val="04A0" w:firstRow="1" w:lastRow="0" w:firstColumn="1" w:lastColumn="0" w:noHBand="0" w:noVBand="1"/>
      </w:tblPr>
      <w:tblGrid>
        <w:gridCol w:w="515"/>
        <w:gridCol w:w="631"/>
        <w:gridCol w:w="613"/>
        <w:gridCol w:w="709"/>
        <w:gridCol w:w="567"/>
        <w:gridCol w:w="567"/>
        <w:gridCol w:w="515"/>
        <w:gridCol w:w="619"/>
        <w:gridCol w:w="567"/>
        <w:gridCol w:w="527"/>
        <w:gridCol w:w="607"/>
        <w:gridCol w:w="567"/>
        <w:gridCol w:w="567"/>
      </w:tblGrid>
      <w:tr w:rsidR="00266CE2" w:rsidRPr="00C84B72" w14:paraId="4E35008A" w14:textId="77777777" w:rsidTr="003B181B">
        <w:trPr>
          <w:trHeight w:val="288"/>
          <w:ins w:id="384" w:author="David Villota Miranda" w:date="2021-09-29T23:15:00Z"/>
        </w:trPr>
        <w:tc>
          <w:tcPr>
            <w:tcW w:w="515" w:type="dxa"/>
            <w:tcBorders>
              <w:top w:val="single" w:sz="12" w:space="0" w:color="auto"/>
              <w:bottom w:val="single" w:sz="6" w:space="0" w:color="auto"/>
              <w:right w:val="single" w:sz="6" w:space="0" w:color="auto"/>
            </w:tcBorders>
            <w:shd w:val="clear" w:color="auto" w:fill="auto"/>
            <w:noWrap/>
            <w:vAlign w:val="bottom"/>
            <w:hideMark/>
          </w:tcPr>
          <w:p w14:paraId="3EF17024" w14:textId="77777777" w:rsidR="00266CE2" w:rsidRPr="00F107BB" w:rsidRDefault="00266CE2" w:rsidP="003B181B">
            <w:pPr>
              <w:jc w:val="center"/>
              <w:rPr>
                <w:ins w:id="385" w:author="David Villota Miranda" w:date="2021-09-29T23:15:00Z"/>
                <w:rFonts w:ascii="Arial Narrow" w:hAnsi="Arial Narrow"/>
                <w:b/>
                <w:bCs/>
                <w:i/>
                <w:iCs/>
                <w:color w:val="000000"/>
                <w:sz w:val="16"/>
                <w:szCs w:val="16"/>
                <w:rPrChange w:id="386" w:author="David Villota Miranda" w:date="2021-09-30T18:12:00Z">
                  <w:rPr>
                    <w:ins w:id="387" w:author="David Villota Miranda" w:date="2021-09-29T23:15:00Z"/>
                    <w:rFonts w:ascii="Arial Narrow" w:hAnsi="Arial Narrow"/>
                    <w:b/>
                    <w:bCs/>
                    <w:i/>
                    <w:iCs/>
                    <w:color w:val="000000"/>
                    <w:sz w:val="18"/>
                    <w:szCs w:val="16"/>
                  </w:rPr>
                </w:rPrChange>
              </w:rPr>
            </w:pPr>
            <w:ins w:id="388" w:author="David Villota Miranda" w:date="2021-09-29T23:15:00Z">
              <w:r w:rsidRPr="00F107BB">
                <w:rPr>
                  <w:rFonts w:ascii="Arial Narrow" w:hAnsi="Arial Narrow"/>
                  <w:b/>
                  <w:bCs/>
                  <w:i/>
                  <w:iCs/>
                  <w:color w:val="000000"/>
                  <w:sz w:val="16"/>
                  <w:szCs w:val="16"/>
                  <w:rPrChange w:id="389" w:author="David Villota Miranda" w:date="2021-09-30T18:12:00Z">
                    <w:rPr>
                      <w:rFonts w:ascii="Arial Narrow" w:hAnsi="Arial Narrow"/>
                      <w:b/>
                      <w:bCs/>
                      <w:i/>
                      <w:iCs/>
                      <w:color w:val="000000"/>
                      <w:sz w:val="18"/>
                      <w:szCs w:val="16"/>
                    </w:rPr>
                  </w:rPrChange>
                </w:rPr>
                <w:t>y</w:t>
              </w:r>
            </w:ins>
          </w:p>
        </w:tc>
        <w:tc>
          <w:tcPr>
            <w:tcW w:w="631"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4F67DDD5" w14:textId="77777777" w:rsidR="00266CE2" w:rsidRPr="00F107BB" w:rsidRDefault="00266CE2" w:rsidP="003B181B">
            <w:pPr>
              <w:jc w:val="center"/>
              <w:rPr>
                <w:ins w:id="390" w:author="David Villota Miranda" w:date="2021-09-29T23:15:00Z"/>
                <w:rFonts w:ascii="Arial Narrow" w:hAnsi="Arial Narrow"/>
                <w:color w:val="000000"/>
                <w:sz w:val="16"/>
                <w:szCs w:val="16"/>
                <w:rPrChange w:id="391" w:author="David Villota Miranda" w:date="2021-09-30T18:12:00Z">
                  <w:rPr>
                    <w:ins w:id="392" w:author="David Villota Miranda" w:date="2021-09-29T23:15:00Z"/>
                    <w:rFonts w:ascii="Arial Narrow" w:hAnsi="Arial Narrow"/>
                    <w:color w:val="000000"/>
                    <w:sz w:val="18"/>
                    <w:szCs w:val="16"/>
                  </w:rPr>
                </w:rPrChange>
              </w:rPr>
            </w:pPr>
            <w:ins w:id="393" w:author="David Villota Miranda" w:date="2021-09-29T23:15:00Z">
              <w:r w:rsidRPr="00F107BB">
                <w:rPr>
                  <w:rFonts w:ascii="Arial Narrow" w:hAnsi="Arial Narrow"/>
                  <w:color w:val="000000"/>
                  <w:sz w:val="16"/>
                  <w:szCs w:val="16"/>
                  <w:rPrChange w:id="394" w:author="David Villota Miranda" w:date="2021-09-30T18:12:00Z">
                    <w:rPr>
                      <w:rFonts w:ascii="Arial Narrow" w:hAnsi="Arial Narrow"/>
                      <w:color w:val="000000"/>
                      <w:sz w:val="18"/>
                      <w:szCs w:val="16"/>
                    </w:rPr>
                  </w:rPrChange>
                </w:rPr>
                <w:t>Cuerda</w:t>
              </w:r>
            </w:ins>
          </w:p>
        </w:tc>
        <w:tc>
          <w:tcPr>
            <w:tcW w:w="613"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5EB61C87" w14:textId="77777777" w:rsidR="00266CE2" w:rsidRPr="00F107BB" w:rsidRDefault="00266CE2" w:rsidP="003B181B">
            <w:pPr>
              <w:jc w:val="center"/>
              <w:rPr>
                <w:ins w:id="395" w:author="David Villota Miranda" w:date="2021-09-29T23:15:00Z"/>
                <w:rFonts w:ascii="Arial Narrow" w:hAnsi="Arial Narrow"/>
                <w:color w:val="000000"/>
                <w:sz w:val="16"/>
                <w:szCs w:val="16"/>
                <w:rPrChange w:id="396" w:author="David Villota Miranda" w:date="2021-09-30T18:12:00Z">
                  <w:rPr>
                    <w:ins w:id="397" w:author="David Villota Miranda" w:date="2021-09-29T23:15:00Z"/>
                    <w:rFonts w:ascii="Arial Narrow" w:hAnsi="Arial Narrow"/>
                    <w:color w:val="000000"/>
                    <w:sz w:val="18"/>
                    <w:szCs w:val="16"/>
                  </w:rPr>
                </w:rPrChange>
              </w:rPr>
            </w:pPr>
            <w:ins w:id="398" w:author="David Villota Miranda" w:date="2021-09-29T23:15:00Z">
              <w:r w:rsidRPr="00F107BB">
                <w:rPr>
                  <w:rFonts w:ascii="Arial Narrow" w:hAnsi="Arial Narrow"/>
                  <w:color w:val="000000"/>
                  <w:sz w:val="16"/>
                  <w:szCs w:val="16"/>
                  <w:rPrChange w:id="399" w:author="David Villota Miranda" w:date="2021-09-30T18:12:00Z">
                    <w:rPr>
                      <w:rFonts w:ascii="Arial Narrow" w:hAnsi="Arial Narrow"/>
                      <w:color w:val="000000"/>
                      <w:sz w:val="18"/>
                      <w:szCs w:val="16"/>
                    </w:rPr>
                  </w:rPrChange>
                </w:rPr>
                <w:t>Offset</w:t>
              </w:r>
            </w:ins>
          </w:p>
        </w:tc>
        <w:tc>
          <w:tcPr>
            <w:tcW w:w="709"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0B715351" w14:textId="77777777" w:rsidR="00266CE2" w:rsidRPr="00F107BB" w:rsidRDefault="00266CE2" w:rsidP="003B181B">
            <w:pPr>
              <w:jc w:val="center"/>
              <w:rPr>
                <w:ins w:id="400" w:author="David Villota Miranda" w:date="2021-09-29T23:15:00Z"/>
                <w:rFonts w:ascii="Arial Narrow" w:hAnsi="Arial Narrow"/>
                <w:color w:val="000000"/>
                <w:sz w:val="16"/>
                <w:szCs w:val="16"/>
                <w:rPrChange w:id="401" w:author="David Villota Miranda" w:date="2021-09-30T18:12:00Z">
                  <w:rPr>
                    <w:ins w:id="402" w:author="David Villota Miranda" w:date="2021-09-29T23:15:00Z"/>
                    <w:rFonts w:ascii="Arial Narrow" w:hAnsi="Arial Narrow"/>
                    <w:color w:val="000000"/>
                    <w:sz w:val="18"/>
                    <w:szCs w:val="16"/>
                  </w:rPr>
                </w:rPrChange>
              </w:rPr>
            </w:pPr>
            <w:ins w:id="403" w:author="David Villota Miranda" w:date="2021-09-29T23:15:00Z">
              <w:r w:rsidRPr="00F107BB">
                <w:rPr>
                  <w:rFonts w:ascii="Arial Narrow" w:hAnsi="Arial Narrow"/>
                  <w:color w:val="000000"/>
                  <w:sz w:val="16"/>
                  <w:szCs w:val="16"/>
                  <w:rPrChange w:id="404" w:author="David Villota Miranda" w:date="2021-09-30T18:12:00Z">
                    <w:rPr>
                      <w:rFonts w:ascii="Arial Narrow" w:hAnsi="Arial Narrow"/>
                      <w:color w:val="000000"/>
                      <w:sz w:val="18"/>
                      <w:szCs w:val="16"/>
                    </w:rPr>
                  </w:rPrChange>
                </w:rPr>
                <w:t>Offset</w:t>
              </w:r>
              <w:r w:rsidRPr="00F107BB">
                <w:rPr>
                  <w:rFonts w:ascii="Arial Narrow" w:hAnsi="Arial Narrow"/>
                  <w:color w:val="000000"/>
                  <w:sz w:val="16"/>
                  <w:szCs w:val="16"/>
                  <w:vertAlign w:val="subscript"/>
                  <w:rPrChange w:id="405" w:author="David Villota Miranda" w:date="2021-09-30T18:12:00Z">
                    <w:rPr>
                      <w:rFonts w:ascii="Arial Narrow" w:hAnsi="Arial Narrow"/>
                      <w:color w:val="000000"/>
                      <w:sz w:val="18"/>
                      <w:szCs w:val="16"/>
                      <w:vertAlign w:val="subscript"/>
                    </w:rPr>
                  </w:rPrChange>
                </w:rPr>
                <w:t>N</w:t>
              </w:r>
            </w:ins>
          </w:p>
        </w:tc>
        <w:tc>
          <w:tcPr>
            <w:tcW w:w="567"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15960FF6" w14:textId="77777777" w:rsidR="00266CE2" w:rsidRPr="00F107BB" w:rsidRDefault="00266CE2" w:rsidP="003B181B">
            <w:pPr>
              <w:jc w:val="center"/>
              <w:rPr>
                <w:ins w:id="406" w:author="David Villota Miranda" w:date="2021-09-29T23:15:00Z"/>
                <w:rFonts w:ascii="Arial Narrow" w:hAnsi="Arial Narrow"/>
                <w:color w:val="000000"/>
                <w:sz w:val="16"/>
                <w:szCs w:val="16"/>
                <w:rPrChange w:id="407" w:author="David Villota Miranda" w:date="2021-09-30T18:12:00Z">
                  <w:rPr>
                    <w:ins w:id="408" w:author="David Villota Miranda" w:date="2021-09-29T23:15:00Z"/>
                    <w:rFonts w:ascii="Arial Narrow" w:hAnsi="Arial Narrow"/>
                    <w:color w:val="000000"/>
                    <w:sz w:val="18"/>
                    <w:szCs w:val="16"/>
                  </w:rPr>
                </w:rPrChange>
              </w:rPr>
            </w:pPr>
            <w:ins w:id="409" w:author="David Villota Miranda" w:date="2021-09-29T23:15:00Z">
              <w:r w:rsidRPr="00F107BB">
                <w:rPr>
                  <w:rFonts w:ascii="Arial Narrow" w:hAnsi="Arial Narrow"/>
                  <w:color w:val="000000"/>
                  <w:sz w:val="16"/>
                  <w:szCs w:val="16"/>
                  <w:rPrChange w:id="410" w:author="David Villota Miranda" w:date="2021-09-30T18:12:00Z">
                    <w:rPr>
                      <w:rFonts w:ascii="Arial Narrow" w:hAnsi="Arial Narrow"/>
                      <w:color w:val="000000"/>
                      <w:sz w:val="18"/>
                      <w:szCs w:val="16"/>
                    </w:rPr>
                  </w:rPrChange>
                </w:rPr>
                <w:t>a</w:t>
              </w:r>
            </w:ins>
          </w:p>
        </w:tc>
        <w:tc>
          <w:tcPr>
            <w:tcW w:w="567"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38EF196C" w14:textId="77777777" w:rsidR="00266CE2" w:rsidRPr="00F107BB" w:rsidRDefault="00266CE2" w:rsidP="003B181B">
            <w:pPr>
              <w:jc w:val="center"/>
              <w:rPr>
                <w:ins w:id="411" w:author="David Villota Miranda" w:date="2021-09-29T23:15:00Z"/>
                <w:rFonts w:ascii="Arial Narrow" w:hAnsi="Arial Narrow"/>
                <w:color w:val="000000"/>
                <w:sz w:val="16"/>
                <w:szCs w:val="16"/>
                <w:rPrChange w:id="412" w:author="David Villota Miranda" w:date="2021-09-30T18:12:00Z">
                  <w:rPr>
                    <w:ins w:id="413" w:author="David Villota Miranda" w:date="2021-09-29T23:15:00Z"/>
                    <w:rFonts w:ascii="Arial Narrow" w:hAnsi="Arial Narrow"/>
                    <w:color w:val="000000"/>
                    <w:sz w:val="18"/>
                    <w:szCs w:val="16"/>
                  </w:rPr>
                </w:rPrChange>
              </w:rPr>
            </w:pPr>
            <w:ins w:id="414" w:author="David Villota Miranda" w:date="2021-09-29T23:15:00Z">
              <w:r w:rsidRPr="00F107BB">
                <w:rPr>
                  <w:rFonts w:ascii="Arial Narrow" w:hAnsi="Arial Narrow"/>
                  <w:color w:val="000000"/>
                  <w:sz w:val="16"/>
                  <w:szCs w:val="16"/>
                  <w:rPrChange w:id="415" w:author="David Villota Miranda" w:date="2021-09-30T18:12:00Z">
                    <w:rPr>
                      <w:rFonts w:ascii="Arial Narrow" w:hAnsi="Arial Narrow"/>
                      <w:color w:val="000000"/>
                      <w:sz w:val="18"/>
                      <w:szCs w:val="16"/>
                    </w:rPr>
                  </w:rPrChange>
                </w:rPr>
                <w:t>b</w:t>
              </w:r>
            </w:ins>
          </w:p>
        </w:tc>
        <w:tc>
          <w:tcPr>
            <w:tcW w:w="515"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47AF21E5" w14:textId="77777777" w:rsidR="00266CE2" w:rsidRPr="00F107BB" w:rsidRDefault="00803318" w:rsidP="003B181B">
            <w:pPr>
              <w:jc w:val="center"/>
              <w:rPr>
                <w:ins w:id="416" w:author="David Villota Miranda" w:date="2021-09-29T23:15:00Z"/>
                <w:rFonts w:ascii="Arial Narrow" w:hAnsi="Arial Narrow"/>
                <w:color w:val="000000"/>
                <w:sz w:val="16"/>
                <w:szCs w:val="16"/>
                <w:rPrChange w:id="417" w:author="David Villota Miranda" w:date="2021-09-30T18:12:00Z">
                  <w:rPr>
                    <w:ins w:id="418" w:author="David Villota Miranda" w:date="2021-09-29T23:15:00Z"/>
                    <w:rFonts w:ascii="Arial Narrow" w:hAnsi="Arial Narrow"/>
                    <w:color w:val="000000"/>
                    <w:sz w:val="18"/>
                    <w:szCs w:val="16"/>
                  </w:rPr>
                </w:rPrChange>
              </w:rPr>
            </w:pPr>
            <m:oMathPara>
              <m:oMath>
                <m:sSub>
                  <m:sSubPr>
                    <m:ctrlPr>
                      <w:ins w:id="419" w:author="David Villota Miranda" w:date="2021-09-29T23:15:00Z">
                        <w:rPr>
                          <w:rFonts w:ascii="Cambria Math" w:hAnsi="Cambria Math"/>
                          <w:i/>
                          <w:color w:val="000000"/>
                          <w:sz w:val="16"/>
                          <w:szCs w:val="16"/>
                          <w:rPrChange w:id="420" w:author="David Villota Miranda" w:date="2021-09-30T18:12:00Z">
                            <w:rPr>
                              <w:rFonts w:ascii="Cambria Math" w:hAnsi="Cambria Math"/>
                              <w:i/>
                              <w:color w:val="000000"/>
                              <w:sz w:val="18"/>
                              <w:szCs w:val="16"/>
                            </w:rPr>
                          </w:rPrChange>
                        </w:rPr>
                      </w:ins>
                    </m:ctrlPr>
                  </m:sSubPr>
                  <m:e>
                    <m:r>
                      <w:ins w:id="421" w:author="David Villota Miranda" w:date="2021-09-29T23:15:00Z">
                        <w:rPr>
                          <w:rFonts w:ascii="Cambria Math" w:hAnsi="Cambria Math"/>
                          <w:color w:val="000000"/>
                          <w:sz w:val="16"/>
                          <w:szCs w:val="16"/>
                          <w:rPrChange w:id="422" w:author="David Villota Miranda" w:date="2021-09-30T18:12:00Z">
                            <w:rPr>
                              <w:rFonts w:ascii="Cambria Math" w:hAnsi="Cambria Math"/>
                              <w:color w:val="000000"/>
                              <w:sz w:val="18"/>
                              <w:szCs w:val="16"/>
                            </w:rPr>
                          </w:rPrChange>
                        </w:rPr>
                        <m:t>C</m:t>
                      </w:ins>
                    </m:r>
                  </m:e>
                  <m:sub>
                    <m:r>
                      <w:ins w:id="423" w:author="David Villota Miranda" w:date="2021-09-29T23:15:00Z">
                        <w:rPr>
                          <w:rFonts w:ascii="Cambria Math" w:hAnsi="Cambria Math"/>
                          <w:color w:val="000000"/>
                          <w:sz w:val="16"/>
                          <w:szCs w:val="16"/>
                          <w:rPrChange w:id="424" w:author="David Villota Miranda" w:date="2021-09-30T18:12:00Z">
                            <w:rPr>
                              <w:rFonts w:ascii="Cambria Math" w:hAnsi="Cambria Math"/>
                              <w:color w:val="000000"/>
                              <w:sz w:val="18"/>
                              <w:szCs w:val="16"/>
                            </w:rPr>
                          </w:rPrChange>
                        </w:rPr>
                        <m:t>re</m:t>
                      </w:ins>
                    </m:r>
                  </m:sub>
                </m:sSub>
              </m:oMath>
            </m:oMathPara>
          </w:p>
        </w:tc>
        <w:tc>
          <w:tcPr>
            <w:tcW w:w="619" w:type="dxa"/>
            <w:tcBorders>
              <w:top w:val="single" w:sz="12" w:space="0" w:color="auto"/>
              <w:left w:val="single" w:sz="6" w:space="0" w:color="auto"/>
              <w:bottom w:val="single" w:sz="6" w:space="0" w:color="auto"/>
              <w:right w:val="single" w:sz="6" w:space="0" w:color="auto"/>
            </w:tcBorders>
            <w:shd w:val="clear" w:color="auto" w:fill="auto"/>
            <w:noWrap/>
            <w:vAlign w:val="bottom"/>
          </w:tcPr>
          <w:p w14:paraId="24B429FB" w14:textId="77777777" w:rsidR="00266CE2" w:rsidRPr="00F107BB" w:rsidRDefault="00803318" w:rsidP="003B181B">
            <w:pPr>
              <w:jc w:val="center"/>
              <w:rPr>
                <w:ins w:id="425" w:author="David Villota Miranda" w:date="2021-09-29T23:15:00Z"/>
                <w:rFonts w:ascii="Arial Narrow" w:hAnsi="Arial Narrow"/>
                <w:color w:val="000000"/>
                <w:sz w:val="16"/>
                <w:szCs w:val="16"/>
                <w:rPrChange w:id="426" w:author="David Villota Miranda" w:date="2021-09-30T18:12:00Z">
                  <w:rPr>
                    <w:ins w:id="427" w:author="David Villota Miranda" w:date="2021-09-29T23:15:00Z"/>
                    <w:rFonts w:ascii="Arial Narrow" w:hAnsi="Arial Narrow"/>
                    <w:color w:val="000000"/>
                    <w:sz w:val="18"/>
                    <w:szCs w:val="16"/>
                  </w:rPr>
                </w:rPrChange>
              </w:rPr>
            </w:pPr>
            <m:oMathPara>
              <m:oMath>
                <m:sSub>
                  <m:sSubPr>
                    <m:ctrlPr>
                      <w:ins w:id="428" w:author="David Villota Miranda" w:date="2021-09-29T23:15:00Z">
                        <w:rPr>
                          <w:rFonts w:ascii="Cambria Math" w:hAnsi="Cambria Math"/>
                          <w:i/>
                          <w:color w:val="000000"/>
                          <w:sz w:val="16"/>
                          <w:szCs w:val="16"/>
                          <w:rPrChange w:id="429" w:author="David Villota Miranda" w:date="2021-09-30T18:12:00Z">
                            <w:rPr>
                              <w:rFonts w:ascii="Cambria Math" w:hAnsi="Cambria Math"/>
                              <w:i/>
                              <w:color w:val="000000"/>
                              <w:sz w:val="18"/>
                              <w:szCs w:val="16"/>
                            </w:rPr>
                          </w:rPrChange>
                        </w:rPr>
                      </w:ins>
                    </m:ctrlPr>
                  </m:sSubPr>
                  <m:e>
                    <m:r>
                      <w:ins w:id="430" w:author="David Villota Miranda" w:date="2021-09-29T23:15:00Z">
                        <w:rPr>
                          <w:rFonts w:ascii="Cambria Math" w:hAnsi="Cambria Math"/>
                          <w:color w:val="000000"/>
                          <w:sz w:val="16"/>
                          <w:szCs w:val="16"/>
                          <w:rPrChange w:id="431" w:author="David Villota Miranda" w:date="2021-09-30T18:12:00Z">
                            <w:rPr>
                              <w:rFonts w:ascii="Cambria Math" w:hAnsi="Cambria Math"/>
                              <w:color w:val="000000"/>
                              <w:sz w:val="18"/>
                              <w:szCs w:val="16"/>
                            </w:rPr>
                          </w:rPrChange>
                        </w:rPr>
                        <m:t>λ</m:t>
                      </w:ins>
                    </m:r>
                  </m:e>
                  <m:sub>
                    <m:r>
                      <w:ins w:id="432" w:author="David Villota Miranda" w:date="2021-09-29T23:15:00Z">
                        <w:rPr>
                          <w:rFonts w:ascii="Cambria Math" w:hAnsi="Cambria Math"/>
                          <w:color w:val="000000"/>
                          <w:sz w:val="16"/>
                          <w:szCs w:val="16"/>
                          <w:rPrChange w:id="433" w:author="David Villota Miranda" w:date="2021-09-30T18:12:00Z">
                            <w:rPr>
                              <w:rFonts w:ascii="Cambria Math" w:hAnsi="Cambria Math"/>
                              <w:color w:val="000000"/>
                              <w:sz w:val="18"/>
                              <w:szCs w:val="16"/>
                            </w:rPr>
                          </w:rPrChange>
                        </w:rPr>
                        <m:t>e</m:t>
                      </w:ins>
                    </m:r>
                  </m:sub>
                </m:sSub>
              </m:oMath>
            </m:oMathPara>
          </w:p>
        </w:tc>
        <w:tc>
          <w:tcPr>
            <w:tcW w:w="567" w:type="dxa"/>
            <w:tcBorders>
              <w:top w:val="single" w:sz="12" w:space="0" w:color="auto"/>
              <w:left w:val="single" w:sz="6" w:space="0" w:color="auto"/>
              <w:bottom w:val="single" w:sz="6" w:space="0" w:color="auto"/>
              <w:right w:val="single" w:sz="6" w:space="0" w:color="auto"/>
            </w:tcBorders>
            <w:shd w:val="clear" w:color="auto" w:fill="auto"/>
            <w:noWrap/>
            <w:vAlign w:val="bottom"/>
          </w:tcPr>
          <w:p w14:paraId="2EBB4938" w14:textId="77777777" w:rsidR="00266CE2" w:rsidRPr="00F107BB" w:rsidRDefault="00803318" w:rsidP="003B181B">
            <w:pPr>
              <w:jc w:val="center"/>
              <w:rPr>
                <w:ins w:id="434" w:author="David Villota Miranda" w:date="2021-09-29T23:15:00Z"/>
                <w:rFonts w:ascii="Arial Narrow" w:hAnsi="Arial Narrow"/>
                <w:sz w:val="16"/>
                <w:szCs w:val="16"/>
                <w:rPrChange w:id="435" w:author="David Villota Miranda" w:date="2021-09-30T18:12:00Z">
                  <w:rPr>
                    <w:ins w:id="436" w:author="David Villota Miranda" w:date="2021-09-29T23:15:00Z"/>
                    <w:rFonts w:ascii="Arial Narrow" w:hAnsi="Arial Narrow"/>
                    <w:sz w:val="18"/>
                    <w:szCs w:val="16"/>
                  </w:rPr>
                </w:rPrChange>
              </w:rPr>
            </w:pPr>
            <m:oMathPara>
              <m:oMath>
                <m:sSub>
                  <m:sSubPr>
                    <m:ctrlPr>
                      <w:ins w:id="437" w:author="David Villota Miranda" w:date="2021-09-29T23:15:00Z">
                        <w:rPr>
                          <w:rFonts w:ascii="Cambria Math" w:hAnsi="Cambria Math"/>
                          <w:i/>
                          <w:sz w:val="16"/>
                          <w:szCs w:val="16"/>
                          <w:rPrChange w:id="438" w:author="David Villota Miranda" w:date="2021-09-30T18:12:00Z">
                            <w:rPr>
                              <w:rFonts w:ascii="Cambria Math" w:hAnsi="Cambria Math"/>
                              <w:i/>
                              <w:sz w:val="18"/>
                              <w:szCs w:val="16"/>
                            </w:rPr>
                          </w:rPrChange>
                        </w:rPr>
                      </w:ins>
                    </m:ctrlPr>
                  </m:sSubPr>
                  <m:e>
                    <m:r>
                      <w:ins w:id="439" w:author="David Villota Miranda" w:date="2021-09-29T23:15:00Z">
                        <w:rPr>
                          <w:rFonts w:ascii="Cambria Math" w:hAnsi="Cambria Math"/>
                          <w:sz w:val="16"/>
                          <w:szCs w:val="16"/>
                          <w:rPrChange w:id="440" w:author="David Villota Miranda" w:date="2021-09-30T18:12:00Z">
                            <w:rPr>
                              <w:rFonts w:ascii="Cambria Math" w:hAnsi="Cambria Math"/>
                              <w:sz w:val="18"/>
                              <w:szCs w:val="16"/>
                            </w:rPr>
                          </w:rPrChange>
                        </w:rPr>
                        <m:t>b</m:t>
                      </w:ins>
                    </m:r>
                  </m:e>
                  <m:sub>
                    <m:r>
                      <w:ins w:id="441" w:author="David Villota Miranda" w:date="2021-09-29T23:15:00Z">
                        <w:rPr>
                          <w:rFonts w:ascii="Cambria Math" w:hAnsi="Cambria Math"/>
                          <w:sz w:val="16"/>
                          <w:szCs w:val="16"/>
                          <w:rPrChange w:id="442" w:author="David Villota Miranda" w:date="2021-09-30T18:12:00Z">
                            <w:rPr>
                              <w:rFonts w:ascii="Cambria Math" w:hAnsi="Cambria Math"/>
                              <w:sz w:val="18"/>
                              <w:szCs w:val="16"/>
                            </w:rPr>
                          </w:rPrChange>
                        </w:rPr>
                        <m:t>e</m:t>
                      </w:ins>
                    </m:r>
                  </m:sub>
                </m:sSub>
                <m:r>
                  <w:ins w:id="443" w:author="David Villota Miranda" w:date="2021-09-29T23:15:00Z">
                    <w:rPr>
                      <w:rFonts w:ascii="Cambria Math" w:hAnsi="Cambria Math"/>
                      <w:sz w:val="16"/>
                      <w:szCs w:val="16"/>
                      <w:rPrChange w:id="444" w:author="David Villota Miranda" w:date="2021-09-30T18:12:00Z">
                        <w:rPr>
                          <w:rFonts w:ascii="Cambria Math" w:hAnsi="Cambria Math"/>
                          <w:sz w:val="18"/>
                          <w:szCs w:val="16"/>
                        </w:rPr>
                      </w:rPrChange>
                    </w:rPr>
                    <m:t xml:space="preserve">/2 </m:t>
                  </w:ins>
                </m:r>
              </m:oMath>
            </m:oMathPara>
          </w:p>
        </w:tc>
        <w:tc>
          <w:tcPr>
            <w:tcW w:w="527"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61F4A450" w14:textId="77777777" w:rsidR="00266CE2" w:rsidRPr="00F107BB" w:rsidRDefault="00803318" w:rsidP="003B181B">
            <w:pPr>
              <w:jc w:val="center"/>
              <w:rPr>
                <w:ins w:id="445" w:author="David Villota Miranda" w:date="2021-09-29T23:15:00Z"/>
                <w:rFonts w:ascii="Arial Narrow" w:hAnsi="Arial Narrow"/>
                <w:color w:val="000000"/>
                <w:sz w:val="16"/>
                <w:szCs w:val="16"/>
                <w:rPrChange w:id="446" w:author="David Villota Miranda" w:date="2021-09-30T18:12:00Z">
                  <w:rPr>
                    <w:ins w:id="447" w:author="David Villota Miranda" w:date="2021-09-29T23:15:00Z"/>
                    <w:rFonts w:ascii="Arial Narrow" w:hAnsi="Arial Narrow"/>
                    <w:color w:val="000000"/>
                    <w:sz w:val="18"/>
                    <w:szCs w:val="16"/>
                  </w:rPr>
                </w:rPrChange>
              </w:rPr>
            </w:pPr>
            <m:oMathPara>
              <m:oMath>
                <m:sSub>
                  <m:sSubPr>
                    <m:ctrlPr>
                      <w:ins w:id="448" w:author="David Villota Miranda" w:date="2021-09-29T23:15:00Z">
                        <w:rPr>
                          <w:rFonts w:ascii="Cambria Math" w:hAnsi="Cambria Math"/>
                          <w:i/>
                          <w:color w:val="000000"/>
                          <w:sz w:val="16"/>
                          <w:szCs w:val="16"/>
                          <w:rPrChange w:id="449" w:author="David Villota Miranda" w:date="2021-09-30T18:12:00Z">
                            <w:rPr>
                              <w:rFonts w:ascii="Cambria Math" w:hAnsi="Cambria Math"/>
                              <w:i/>
                              <w:color w:val="000000"/>
                              <w:sz w:val="18"/>
                              <w:szCs w:val="16"/>
                            </w:rPr>
                          </w:rPrChange>
                        </w:rPr>
                      </w:ins>
                    </m:ctrlPr>
                  </m:sSubPr>
                  <m:e>
                    <m:r>
                      <w:ins w:id="450" w:author="David Villota Miranda" w:date="2021-09-29T23:15:00Z">
                        <w:rPr>
                          <w:rFonts w:ascii="Cambria Math" w:hAnsi="Cambria Math"/>
                          <w:color w:val="000000"/>
                          <w:sz w:val="16"/>
                          <w:szCs w:val="16"/>
                          <w:rPrChange w:id="451" w:author="David Villota Miranda" w:date="2021-09-30T18:12:00Z">
                            <w:rPr>
                              <w:rFonts w:ascii="Cambria Math" w:hAnsi="Cambria Math"/>
                              <w:color w:val="000000"/>
                              <w:sz w:val="18"/>
                              <w:szCs w:val="16"/>
                            </w:rPr>
                          </w:rPrChange>
                        </w:rPr>
                        <m:t>x</m:t>
                      </w:ins>
                    </m:r>
                  </m:e>
                  <m:sub>
                    <m:r>
                      <w:ins w:id="452" w:author="David Villota Miranda" w:date="2021-09-29T23:15:00Z">
                        <w:rPr>
                          <w:rFonts w:ascii="Cambria Math" w:hAnsi="Cambria Math"/>
                          <w:color w:val="000000"/>
                          <w:sz w:val="16"/>
                          <w:szCs w:val="16"/>
                          <w:rPrChange w:id="453" w:author="David Villota Miranda" w:date="2021-09-30T18:12:00Z">
                            <w:rPr>
                              <w:rFonts w:ascii="Cambria Math" w:hAnsi="Cambria Math"/>
                              <w:color w:val="000000"/>
                              <w:sz w:val="18"/>
                              <w:szCs w:val="16"/>
                            </w:rPr>
                          </w:rPrChange>
                        </w:rPr>
                        <m:t>MAC</m:t>
                      </w:ins>
                    </m:r>
                  </m:sub>
                </m:sSub>
              </m:oMath>
            </m:oMathPara>
          </w:p>
        </w:tc>
        <w:tc>
          <w:tcPr>
            <w:tcW w:w="607"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01506908" w14:textId="77777777" w:rsidR="00266CE2" w:rsidRPr="00F107BB" w:rsidRDefault="00803318" w:rsidP="003B181B">
            <w:pPr>
              <w:jc w:val="center"/>
              <w:rPr>
                <w:ins w:id="454" w:author="David Villota Miranda" w:date="2021-09-29T23:15:00Z"/>
                <w:rFonts w:ascii="Arial Narrow" w:hAnsi="Arial Narrow"/>
                <w:color w:val="000000"/>
                <w:sz w:val="16"/>
                <w:szCs w:val="16"/>
                <w:rPrChange w:id="455" w:author="David Villota Miranda" w:date="2021-09-30T18:12:00Z">
                  <w:rPr>
                    <w:ins w:id="456" w:author="David Villota Miranda" w:date="2021-09-29T23:15:00Z"/>
                    <w:rFonts w:ascii="Arial Narrow" w:hAnsi="Arial Narrow"/>
                    <w:color w:val="000000"/>
                    <w:sz w:val="18"/>
                    <w:szCs w:val="16"/>
                  </w:rPr>
                </w:rPrChange>
              </w:rPr>
            </w:pPr>
            <m:oMathPara>
              <m:oMath>
                <m:sSub>
                  <m:sSubPr>
                    <m:ctrlPr>
                      <w:ins w:id="457" w:author="David Villota Miranda" w:date="2021-09-29T23:15:00Z">
                        <w:rPr>
                          <w:rFonts w:ascii="Cambria Math" w:hAnsi="Cambria Math"/>
                          <w:i/>
                          <w:color w:val="000000"/>
                          <w:sz w:val="16"/>
                          <w:szCs w:val="16"/>
                          <w:rPrChange w:id="458" w:author="David Villota Miranda" w:date="2021-09-30T18:12:00Z">
                            <w:rPr>
                              <w:rFonts w:ascii="Cambria Math" w:hAnsi="Cambria Math"/>
                              <w:i/>
                              <w:color w:val="000000"/>
                              <w:sz w:val="18"/>
                              <w:szCs w:val="16"/>
                            </w:rPr>
                          </w:rPrChange>
                        </w:rPr>
                      </w:ins>
                    </m:ctrlPr>
                  </m:sSubPr>
                  <m:e>
                    <m:r>
                      <w:ins w:id="459" w:author="David Villota Miranda" w:date="2021-09-29T23:15:00Z">
                        <w:rPr>
                          <w:rFonts w:ascii="Cambria Math" w:hAnsi="Cambria Math"/>
                          <w:color w:val="000000"/>
                          <w:sz w:val="16"/>
                          <w:szCs w:val="16"/>
                          <w:rPrChange w:id="460" w:author="David Villota Miranda" w:date="2021-09-30T18:12:00Z">
                            <w:rPr>
                              <w:rFonts w:ascii="Cambria Math" w:hAnsi="Cambria Math"/>
                              <w:color w:val="000000"/>
                              <w:sz w:val="18"/>
                              <w:szCs w:val="16"/>
                            </w:rPr>
                          </w:rPrChange>
                        </w:rPr>
                        <m:t>y</m:t>
                      </w:ins>
                    </m:r>
                    <m:ctrlPr>
                      <w:ins w:id="461" w:author="David Villota Miranda" w:date="2021-09-29T23:15:00Z">
                        <w:rPr>
                          <w:rFonts w:ascii="Cambria Math" w:hAnsi="Cambria Math"/>
                          <w:i/>
                          <w:iCs/>
                          <w:color w:val="000000"/>
                          <w:sz w:val="16"/>
                          <w:szCs w:val="16"/>
                          <w:rPrChange w:id="462" w:author="David Villota Miranda" w:date="2021-09-30T18:12:00Z">
                            <w:rPr>
                              <w:rFonts w:ascii="Cambria Math" w:hAnsi="Cambria Math"/>
                              <w:i/>
                              <w:iCs/>
                              <w:color w:val="000000"/>
                              <w:sz w:val="18"/>
                              <w:szCs w:val="16"/>
                            </w:rPr>
                          </w:rPrChange>
                        </w:rPr>
                      </w:ins>
                    </m:ctrlPr>
                  </m:e>
                  <m:sub>
                    <m:r>
                      <w:ins w:id="463" w:author="David Villota Miranda" w:date="2021-09-29T23:15:00Z">
                        <w:rPr>
                          <w:rFonts w:ascii="Cambria Math" w:hAnsi="Cambria Math"/>
                          <w:color w:val="000000"/>
                          <w:sz w:val="16"/>
                          <w:szCs w:val="16"/>
                          <w:rPrChange w:id="464" w:author="David Villota Miranda" w:date="2021-09-30T18:12:00Z">
                            <w:rPr>
                              <w:rFonts w:ascii="Cambria Math" w:hAnsi="Cambria Math"/>
                              <w:color w:val="000000"/>
                              <w:sz w:val="18"/>
                              <w:szCs w:val="16"/>
                            </w:rPr>
                          </w:rPrChange>
                        </w:rPr>
                        <m:t>MAC</m:t>
                      </w:ins>
                    </m:r>
                  </m:sub>
                </m:sSub>
              </m:oMath>
            </m:oMathPara>
          </w:p>
        </w:tc>
        <w:tc>
          <w:tcPr>
            <w:tcW w:w="567"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04DA14D4" w14:textId="77777777" w:rsidR="00266CE2" w:rsidRPr="00F107BB" w:rsidRDefault="00266CE2" w:rsidP="003B181B">
            <w:pPr>
              <w:jc w:val="center"/>
              <w:rPr>
                <w:ins w:id="465" w:author="David Villota Miranda" w:date="2021-09-29T23:15:00Z"/>
                <w:rFonts w:ascii="Arial Narrow" w:hAnsi="Arial Narrow"/>
                <w:color w:val="000000"/>
                <w:sz w:val="16"/>
                <w:szCs w:val="16"/>
                <w:rPrChange w:id="466" w:author="David Villota Miranda" w:date="2021-09-30T18:12:00Z">
                  <w:rPr>
                    <w:ins w:id="467" w:author="David Villota Miranda" w:date="2021-09-29T23:15:00Z"/>
                    <w:rFonts w:ascii="Arial Narrow" w:hAnsi="Arial Narrow"/>
                    <w:color w:val="000000"/>
                    <w:sz w:val="18"/>
                    <w:szCs w:val="16"/>
                  </w:rPr>
                </w:rPrChange>
              </w:rPr>
            </w:pPr>
            <w:ins w:id="468" w:author="David Villota Miranda" w:date="2021-09-29T23:15:00Z">
              <w:r w:rsidRPr="00F107BB">
                <w:rPr>
                  <w:rFonts w:ascii="Arial Narrow" w:hAnsi="Arial Narrow"/>
                  <w:color w:val="000000"/>
                  <w:sz w:val="16"/>
                  <w:szCs w:val="16"/>
                  <w:rPrChange w:id="469" w:author="David Villota Miranda" w:date="2021-09-30T18:12:00Z">
                    <w:rPr>
                      <w:rFonts w:ascii="Arial Narrow" w:hAnsi="Arial Narrow"/>
                      <w:color w:val="000000"/>
                      <w:sz w:val="18"/>
                      <w:szCs w:val="16"/>
                    </w:rPr>
                  </w:rPrChange>
                </w:rPr>
                <w:t>X</w:t>
              </w:r>
              <w:r w:rsidRPr="00F107BB">
                <w:rPr>
                  <w:rFonts w:ascii="Arial Narrow" w:hAnsi="Arial Narrow"/>
                  <w:color w:val="000000"/>
                  <w:sz w:val="16"/>
                  <w:szCs w:val="16"/>
                  <w:vertAlign w:val="subscript"/>
                  <w:rPrChange w:id="470" w:author="David Villota Miranda" w:date="2021-09-30T18:12:00Z">
                    <w:rPr>
                      <w:rFonts w:ascii="Arial Narrow" w:hAnsi="Arial Narrow"/>
                      <w:color w:val="000000"/>
                      <w:sz w:val="18"/>
                      <w:szCs w:val="16"/>
                      <w:vertAlign w:val="subscript"/>
                    </w:rPr>
                  </w:rPrChange>
                </w:rPr>
                <w:t>na</w:t>
              </w:r>
            </w:ins>
          </w:p>
        </w:tc>
        <w:tc>
          <w:tcPr>
            <w:tcW w:w="567" w:type="dxa"/>
            <w:tcBorders>
              <w:top w:val="single" w:sz="12" w:space="0" w:color="auto"/>
              <w:left w:val="single" w:sz="6" w:space="0" w:color="auto"/>
              <w:bottom w:val="single" w:sz="6" w:space="0" w:color="auto"/>
            </w:tcBorders>
            <w:shd w:val="clear" w:color="auto" w:fill="auto"/>
            <w:noWrap/>
            <w:vAlign w:val="bottom"/>
            <w:hideMark/>
          </w:tcPr>
          <w:p w14:paraId="3D5DAFFB" w14:textId="77777777" w:rsidR="00266CE2" w:rsidRPr="00F107BB" w:rsidRDefault="00266CE2" w:rsidP="003B181B">
            <w:pPr>
              <w:jc w:val="center"/>
              <w:rPr>
                <w:ins w:id="471" w:author="David Villota Miranda" w:date="2021-09-29T23:15:00Z"/>
                <w:rFonts w:ascii="Arial Narrow" w:hAnsi="Arial Narrow"/>
                <w:color w:val="000000"/>
                <w:sz w:val="16"/>
                <w:szCs w:val="16"/>
                <w:rPrChange w:id="472" w:author="David Villota Miranda" w:date="2021-09-30T18:12:00Z">
                  <w:rPr>
                    <w:ins w:id="473" w:author="David Villota Miranda" w:date="2021-09-29T23:15:00Z"/>
                    <w:rFonts w:ascii="Arial Narrow" w:hAnsi="Arial Narrow"/>
                    <w:color w:val="000000"/>
                    <w:sz w:val="18"/>
                    <w:szCs w:val="16"/>
                  </w:rPr>
                </w:rPrChange>
              </w:rPr>
            </w:pPr>
            <w:ins w:id="474" w:author="David Villota Miranda" w:date="2021-09-29T23:15:00Z">
              <w:r w:rsidRPr="00F107BB">
                <w:rPr>
                  <w:rFonts w:ascii="Arial Narrow" w:hAnsi="Arial Narrow"/>
                  <w:color w:val="000000"/>
                  <w:sz w:val="16"/>
                  <w:szCs w:val="16"/>
                  <w:rPrChange w:id="475" w:author="David Villota Miranda" w:date="2021-09-30T18:12:00Z">
                    <w:rPr>
                      <w:rFonts w:ascii="Arial Narrow" w:hAnsi="Arial Narrow"/>
                      <w:color w:val="000000"/>
                      <w:sz w:val="18"/>
                      <w:szCs w:val="16"/>
                    </w:rPr>
                  </w:rPrChange>
                </w:rPr>
                <w:t>l</w:t>
              </w:r>
              <w:r w:rsidRPr="00F107BB">
                <w:rPr>
                  <w:rFonts w:ascii="Arial Narrow" w:hAnsi="Arial Narrow"/>
                  <w:color w:val="000000"/>
                  <w:sz w:val="16"/>
                  <w:szCs w:val="16"/>
                  <w:vertAlign w:val="subscript"/>
                  <w:rPrChange w:id="476" w:author="David Villota Miranda" w:date="2021-09-30T18:12:00Z">
                    <w:rPr>
                      <w:rFonts w:ascii="Arial Narrow" w:hAnsi="Arial Narrow"/>
                      <w:color w:val="000000"/>
                      <w:sz w:val="18"/>
                      <w:szCs w:val="16"/>
                      <w:vertAlign w:val="subscript"/>
                    </w:rPr>
                  </w:rPrChange>
                </w:rPr>
                <w:t>b</w:t>
              </w:r>
            </w:ins>
          </w:p>
        </w:tc>
      </w:tr>
      <w:tr w:rsidR="00266CE2" w:rsidRPr="00C84B72" w14:paraId="48C52CB3" w14:textId="77777777" w:rsidTr="003B181B">
        <w:trPr>
          <w:trHeight w:val="288"/>
          <w:ins w:id="477" w:author="David Villota Miranda" w:date="2021-09-29T23:15:00Z"/>
        </w:trPr>
        <w:tc>
          <w:tcPr>
            <w:tcW w:w="515" w:type="dxa"/>
            <w:tcBorders>
              <w:top w:val="single" w:sz="6" w:space="0" w:color="auto"/>
              <w:bottom w:val="nil"/>
              <w:right w:val="single" w:sz="6" w:space="0" w:color="auto"/>
            </w:tcBorders>
            <w:shd w:val="clear" w:color="auto" w:fill="auto"/>
            <w:noWrap/>
            <w:vAlign w:val="bottom"/>
            <w:hideMark/>
          </w:tcPr>
          <w:p w14:paraId="62628C3E" w14:textId="77777777" w:rsidR="00266CE2" w:rsidRPr="00F107BB" w:rsidRDefault="00266CE2" w:rsidP="003B181B">
            <w:pPr>
              <w:jc w:val="center"/>
              <w:rPr>
                <w:ins w:id="478" w:author="David Villota Miranda" w:date="2021-09-29T23:15:00Z"/>
                <w:rFonts w:ascii="Arial Narrow" w:hAnsi="Arial Narrow"/>
                <w:color w:val="000000"/>
                <w:sz w:val="16"/>
                <w:szCs w:val="16"/>
                <w:rPrChange w:id="479" w:author="David Villota Miranda" w:date="2021-09-30T18:12:00Z">
                  <w:rPr>
                    <w:ins w:id="480" w:author="David Villota Miranda" w:date="2021-09-29T23:15:00Z"/>
                    <w:rFonts w:ascii="Arial Narrow" w:hAnsi="Arial Narrow"/>
                    <w:color w:val="000000"/>
                    <w:sz w:val="18"/>
                    <w:szCs w:val="16"/>
                  </w:rPr>
                </w:rPrChange>
              </w:rPr>
            </w:pPr>
            <w:ins w:id="481" w:author="David Villota Miranda" w:date="2021-09-29T23:15:00Z">
              <w:r w:rsidRPr="00F107BB">
                <w:rPr>
                  <w:rFonts w:ascii="Arial Narrow" w:hAnsi="Arial Narrow"/>
                  <w:color w:val="000000"/>
                  <w:sz w:val="16"/>
                  <w:szCs w:val="16"/>
                  <w:rPrChange w:id="482" w:author="David Villota Miranda" w:date="2021-09-30T18:12:00Z">
                    <w:rPr>
                      <w:rFonts w:ascii="Arial Narrow" w:hAnsi="Arial Narrow"/>
                      <w:color w:val="000000"/>
                      <w:sz w:val="18"/>
                      <w:szCs w:val="16"/>
                    </w:rPr>
                  </w:rPrChange>
                </w:rPr>
                <w:t>0,500</w:t>
              </w:r>
            </w:ins>
          </w:p>
        </w:tc>
        <w:tc>
          <w:tcPr>
            <w:tcW w:w="631" w:type="dxa"/>
            <w:tcBorders>
              <w:top w:val="single" w:sz="6" w:space="0" w:color="auto"/>
              <w:left w:val="single" w:sz="6" w:space="0" w:color="auto"/>
              <w:bottom w:val="nil"/>
              <w:right w:val="single" w:sz="6" w:space="0" w:color="auto"/>
            </w:tcBorders>
            <w:shd w:val="clear" w:color="auto" w:fill="auto"/>
            <w:noWrap/>
            <w:vAlign w:val="bottom"/>
            <w:hideMark/>
          </w:tcPr>
          <w:p w14:paraId="79AB05C1" w14:textId="77777777" w:rsidR="00266CE2" w:rsidRPr="00F107BB" w:rsidRDefault="00266CE2" w:rsidP="003B181B">
            <w:pPr>
              <w:jc w:val="center"/>
              <w:rPr>
                <w:ins w:id="483" w:author="David Villota Miranda" w:date="2021-09-29T23:15:00Z"/>
                <w:rFonts w:ascii="Arial Narrow" w:hAnsi="Arial Narrow"/>
                <w:color w:val="000000"/>
                <w:sz w:val="16"/>
                <w:szCs w:val="16"/>
                <w:rPrChange w:id="484" w:author="David Villota Miranda" w:date="2021-09-30T18:12:00Z">
                  <w:rPr>
                    <w:ins w:id="485" w:author="David Villota Miranda" w:date="2021-09-29T23:15:00Z"/>
                    <w:rFonts w:ascii="Arial Narrow" w:hAnsi="Arial Narrow"/>
                    <w:color w:val="000000"/>
                    <w:sz w:val="18"/>
                    <w:szCs w:val="16"/>
                  </w:rPr>
                </w:rPrChange>
              </w:rPr>
            </w:pPr>
            <w:ins w:id="486" w:author="David Villota Miranda" w:date="2021-09-29T23:15:00Z">
              <w:r w:rsidRPr="00F107BB">
                <w:rPr>
                  <w:rFonts w:ascii="Arial Narrow" w:hAnsi="Arial Narrow"/>
                  <w:color w:val="000000"/>
                  <w:sz w:val="16"/>
                  <w:szCs w:val="16"/>
                  <w:rPrChange w:id="487" w:author="David Villota Miranda" w:date="2021-09-30T18:12:00Z">
                    <w:rPr>
                      <w:rFonts w:ascii="Arial Narrow" w:hAnsi="Arial Narrow"/>
                      <w:color w:val="000000"/>
                      <w:sz w:val="18"/>
                      <w:szCs w:val="16"/>
                    </w:rPr>
                  </w:rPrChange>
                </w:rPr>
                <w:t>0,235</w:t>
              </w:r>
            </w:ins>
          </w:p>
        </w:tc>
        <w:tc>
          <w:tcPr>
            <w:tcW w:w="613" w:type="dxa"/>
            <w:tcBorders>
              <w:top w:val="single" w:sz="6" w:space="0" w:color="auto"/>
              <w:left w:val="single" w:sz="6" w:space="0" w:color="auto"/>
              <w:bottom w:val="nil"/>
              <w:right w:val="single" w:sz="6" w:space="0" w:color="auto"/>
            </w:tcBorders>
            <w:shd w:val="clear" w:color="auto" w:fill="auto"/>
            <w:noWrap/>
            <w:vAlign w:val="bottom"/>
            <w:hideMark/>
          </w:tcPr>
          <w:p w14:paraId="3108B826" w14:textId="77777777" w:rsidR="00266CE2" w:rsidRPr="00F107BB" w:rsidRDefault="00266CE2" w:rsidP="003B181B">
            <w:pPr>
              <w:jc w:val="center"/>
              <w:rPr>
                <w:ins w:id="488" w:author="David Villota Miranda" w:date="2021-09-29T23:15:00Z"/>
                <w:rFonts w:ascii="Arial Narrow" w:hAnsi="Arial Narrow"/>
                <w:color w:val="000000"/>
                <w:sz w:val="16"/>
                <w:szCs w:val="16"/>
                <w:rPrChange w:id="489" w:author="David Villota Miranda" w:date="2021-09-30T18:12:00Z">
                  <w:rPr>
                    <w:ins w:id="490" w:author="David Villota Miranda" w:date="2021-09-29T23:15:00Z"/>
                    <w:rFonts w:ascii="Arial Narrow" w:hAnsi="Arial Narrow"/>
                    <w:color w:val="000000"/>
                    <w:sz w:val="18"/>
                    <w:szCs w:val="16"/>
                  </w:rPr>
                </w:rPrChange>
              </w:rPr>
            </w:pPr>
            <w:ins w:id="491" w:author="David Villota Miranda" w:date="2021-09-29T23:15:00Z">
              <w:r w:rsidRPr="00F107BB">
                <w:rPr>
                  <w:rFonts w:ascii="Arial Narrow" w:hAnsi="Arial Narrow"/>
                  <w:color w:val="000000"/>
                  <w:sz w:val="16"/>
                  <w:szCs w:val="16"/>
                  <w:rPrChange w:id="492" w:author="David Villota Miranda" w:date="2021-09-30T18:12:00Z">
                    <w:rPr>
                      <w:rFonts w:ascii="Arial Narrow" w:hAnsi="Arial Narrow"/>
                      <w:color w:val="000000"/>
                      <w:sz w:val="18"/>
                      <w:szCs w:val="16"/>
                    </w:rPr>
                  </w:rPrChange>
                </w:rPr>
                <w:t>0,300</w:t>
              </w:r>
            </w:ins>
          </w:p>
        </w:tc>
        <w:tc>
          <w:tcPr>
            <w:tcW w:w="709" w:type="dxa"/>
            <w:tcBorders>
              <w:top w:val="single" w:sz="6" w:space="0" w:color="auto"/>
              <w:left w:val="single" w:sz="6" w:space="0" w:color="auto"/>
              <w:bottom w:val="nil"/>
              <w:right w:val="single" w:sz="6" w:space="0" w:color="auto"/>
            </w:tcBorders>
            <w:shd w:val="clear" w:color="auto" w:fill="auto"/>
            <w:noWrap/>
            <w:vAlign w:val="bottom"/>
            <w:hideMark/>
          </w:tcPr>
          <w:p w14:paraId="368D472C" w14:textId="77777777" w:rsidR="00266CE2" w:rsidRPr="00F107BB" w:rsidRDefault="00266CE2" w:rsidP="003B181B">
            <w:pPr>
              <w:jc w:val="center"/>
              <w:rPr>
                <w:ins w:id="493" w:author="David Villota Miranda" w:date="2021-09-29T23:15:00Z"/>
                <w:rFonts w:ascii="Arial Narrow" w:hAnsi="Arial Narrow"/>
                <w:color w:val="000000"/>
                <w:sz w:val="16"/>
                <w:szCs w:val="16"/>
                <w:rPrChange w:id="494" w:author="David Villota Miranda" w:date="2021-09-30T18:12:00Z">
                  <w:rPr>
                    <w:ins w:id="495" w:author="David Villota Miranda" w:date="2021-09-29T23:15:00Z"/>
                    <w:rFonts w:ascii="Arial Narrow" w:hAnsi="Arial Narrow"/>
                    <w:color w:val="000000"/>
                    <w:sz w:val="18"/>
                    <w:szCs w:val="16"/>
                  </w:rPr>
                </w:rPrChange>
              </w:rPr>
            </w:pPr>
            <w:ins w:id="496" w:author="David Villota Miranda" w:date="2021-09-29T23:15:00Z">
              <w:r w:rsidRPr="00F107BB">
                <w:rPr>
                  <w:rFonts w:ascii="Arial Narrow" w:hAnsi="Arial Narrow"/>
                  <w:color w:val="000000"/>
                  <w:sz w:val="16"/>
                  <w:szCs w:val="16"/>
                  <w:rPrChange w:id="497" w:author="David Villota Miranda" w:date="2021-09-30T18:12:00Z">
                    <w:rPr>
                      <w:rFonts w:ascii="Arial Narrow" w:hAnsi="Arial Narrow"/>
                      <w:color w:val="000000"/>
                      <w:sz w:val="18"/>
                      <w:szCs w:val="16"/>
                    </w:rPr>
                  </w:rPrChange>
                </w:rPr>
                <w:t>0,535</w:t>
              </w:r>
            </w:ins>
          </w:p>
        </w:tc>
        <w:tc>
          <w:tcPr>
            <w:tcW w:w="567" w:type="dxa"/>
            <w:tcBorders>
              <w:top w:val="single" w:sz="6" w:space="0" w:color="auto"/>
              <w:left w:val="single" w:sz="6" w:space="0" w:color="auto"/>
              <w:bottom w:val="nil"/>
              <w:right w:val="single" w:sz="6" w:space="0" w:color="auto"/>
            </w:tcBorders>
            <w:shd w:val="clear" w:color="auto" w:fill="auto"/>
            <w:noWrap/>
            <w:vAlign w:val="bottom"/>
            <w:hideMark/>
          </w:tcPr>
          <w:p w14:paraId="64F033C1" w14:textId="77777777" w:rsidR="00266CE2" w:rsidRPr="00F107BB" w:rsidRDefault="00266CE2" w:rsidP="003B181B">
            <w:pPr>
              <w:jc w:val="center"/>
              <w:rPr>
                <w:ins w:id="498" w:author="David Villota Miranda" w:date="2021-09-29T23:15:00Z"/>
                <w:rFonts w:ascii="Arial Narrow" w:hAnsi="Arial Narrow"/>
                <w:color w:val="000000"/>
                <w:sz w:val="16"/>
                <w:szCs w:val="16"/>
                <w:rPrChange w:id="499" w:author="David Villota Miranda" w:date="2021-09-30T18:12:00Z">
                  <w:rPr>
                    <w:ins w:id="500" w:author="David Villota Miranda" w:date="2021-09-29T23:15:00Z"/>
                    <w:rFonts w:ascii="Arial Narrow" w:hAnsi="Arial Narrow"/>
                    <w:color w:val="000000"/>
                    <w:sz w:val="18"/>
                    <w:szCs w:val="16"/>
                  </w:rPr>
                </w:rPrChange>
              </w:rPr>
            </w:pPr>
            <w:ins w:id="501" w:author="David Villota Miranda" w:date="2021-09-29T23:15:00Z">
              <w:r w:rsidRPr="00F107BB">
                <w:rPr>
                  <w:rFonts w:ascii="Arial Narrow" w:hAnsi="Arial Narrow"/>
                  <w:color w:val="000000"/>
                  <w:sz w:val="16"/>
                  <w:szCs w:val="16"/>
                  <w:rPrChange w:id="502" w:author="David Villota Miranda" w:date="2021-09-30T18:12:00Z">
                    <w:rPr>
                      <w:rFonts w:ascii="Arial Narrow" w:hAnsi="Arial Narrow"/>
                      <w:color w:val="000000"/>
                      <w:sz w:val="18"/>
                      <w:szCs w:val="16"/>
                    </w:rPr>
                  </w:rPrChange>
                </w:rPr>
                <w:t>0,000</w:t>
              </w:r>
            </w:ins>
          </w:p>
        </w:tc>
        <w:tc>
          <w:tcPr>
            <w:tcW w:w="567" w:type="dxa"/>
            <w:tcBorders>
              <w:top w:val="single" w:sz="6" w:space="0" w:color="auto"/>
              <w:left w:val="single" w:sz="6" w:space="0" w:color="auto"/>
              <w:bottom w:val="nil"/>
              <w:right w:val="single" w:sz="6" w:space="0" w:color="auto"/>
            </w:tcBorders>
            <w:shd w:val="clear" w:color="auto" w:fill="auto"/>
            <w:noWrap/>
            <w:vAlign w:val="bottom"/>
            <w:hideMark/>
          </w:tcPr>
          <w:p w14:paraId="6DFE6BF8" w14:textId="77777777" w:rsidR="00266CE2" w:rsidRPr="00F107BB" w:rsidRDefault="00266CE2" w:rsidP="003B181B">
            <w:pPr>
              <w:jc w:val="center"/>
              <w:rPr>
                <w:ins w:id="503" w:author="David Villota Miranda" w:date="2021-09-29T23:15:00Z"/>
                <w:rFonts w:ascii="Arial Narrow" w:hAnsi="Arial Narrow"/>
                <w:color w:val="000000"/>
                <w:sz w:val="16"/>
                <w:szCs w:val="16"/>
                <w:rPrChange w:id="504" w:author="David Villota Miranda" w:date="2021-09-30T18:12:00Z">
                  <w:rPr>
                    <w:ins w:id="505" w:author="David Villota Miranda" w:date="2021-09-29T23:15:00Z"/>
                    <w:rFonts w:ascii="Arial Narrow" w:hAnsi="Arial Narrow"/>
                    <w:color w:val="000000"/>
                    <w:sz w:val="18"/>
                    <w:szCs w:val="16"/>
                  </w:rPr>
                </w:rPrChange>
              </w:rPr>
            </w:pPr>
            <w:ins w:id="506" w:author="David Villota Miranda" w:date="2021-09-29T23:15:00Z">
              <w:r w:rsidRPr="00F107BB">
                <w:rPr>
                  <w:rFonts w:ascii="Arial Narrow" w:hAnsi="Arial Narrow"/>
                  <w:color w:val="000000"/>
                  <w:sz w:val="16"/>
                  <w:szCs w:val="16"/>
                  <w:rPrChange w:id="507" w:author="David Villota Miranda" w:date="2021-09-30T18:12:00Z">
                    <w:rPr>
                      <w:rFonts w:ascii="Arial Narrow" w:hAnsi="Arial Narrow"/>
                      <w:color w:val="000000"/>
                      <w:sz w:val="18"/>
                      <w:szCs w:val="16"/>
                    </w:rPr>
                  </w:rPrChange>
                </w:rPr>
                <w:t>0,080</w:t>
              </w:r>
            </w:ins>
          </w:p>
        </w:tc>
        <w:tc>
          <w:tcPr>
            <w:tcW w:w="515" w:type="dxa"/>
            <w:tcBorders>
              <w:top w:val="single" w:sz="6" w:space="0" w:color="auto"/>
              <w:left w:val="single" w:sz="6" w:space="0" w:color="auto"/>
              <w:bottom w:val="nil"/>
              <w:right w:val="single" w:sz="6" w:space="0" w:color="auto"/>
            </w:tcBorders>
            <w:shd w:val="clear" w:color="auto" w:fill="auto"/>
            <w:noWrap/>
            <w:vAlign w:val="bottom"/>
            <w:hideMark/>
          </w:tcPr>
          <w:p w14:paraId="548108C5" w14:textId="77777777" w:rsidR="00266CE2" w:rsidRPr="00F107BB" w:rsidRDefault="00266CE2" w:rsidP="003B181B">
            <w:pPr>
              <w:jc w:val="center"/>
              <w:rPr>
                <w:ins w:id="508" w:author="David Villota Miranda" w:date="2021-09-29T23:15:00Z"/>
                <w:rFonts w:ascii="Arial Narrow" w:hAnsi="Arial Narrow"/>
                <w:color w:val="000000"/>
                <w:sz w:val="16"/>
                <w:szCs w:val="16"/>
                <w:rPrChange w:id="509" w:author="David Villota Miranda" w:date="2021-09-30T18:12:00Z">
                  <w:rPr>
                    <w:ins w:id="510" w:author="David Villota Miranda" w:date="2021-09-29T23:15:00Z"/>
                    <w:rFonts w:ascii="Arial Narrow" w:hAnsi="Arial Narrow"/>
                    <w:color w:val="000000"/>
                    <w:sz w:val="18"/>
                    <w:szCs w:val="16"/>
                  </w:rPr>
                </w:rPrChange>
              </w:rPr>
            </w:pPr>
            <w:ins w:id="511" w:author="David Villota Miranda" w:date="2021-09-29T23:15:00Z">
              <w:r w:rsidRPr="00F107BB">
                <w:rPr>
                  <w:rFonts w:ascii="Arial Narrow" w:hAnsi="Arial Narrow"/>
                  <w:color w:val="000000"/>
                  <w:sz w:val="16"/>
                  <w:szCs w:val="16"/>
                  <w:rPrChange w:id="512" w:author="David Villota Miranda" w:date="2021-09-30T18:12:00Z">
                    <w:rPr>
                      <w:rFonts w:ascii="Arial Narrow" w:hAnsi="Arial Narrow"/>
                      <w:color w:val="000000"/>
                      <w:sz w:val="18"/>
                      <w:szCs w:val="16"/>
                    </w:rPr>
                  </w:rPrChange>
                </w:rPr>
                <w:t>0,080</w:t>
              </w:r>
            </w:ins>
          </w:p>
        </w:tc>
        <w:tc>
          <w:tcPr>
            <w:tcW w:w="619" w:type="dxa"/>
            <w:tcBorders>
              <w:top w:val="single" w:sz="6" w:space="0" w:color="auto"/>
              <w:left w:val="single" w:sz="6" w:space="0" w:color="auto"/>
              <w:bottom w:val="nil"/>
              <w:right w:val="single" w:sz="6" w:space="0" w:color="auto"/>
            </w:tcBorders>
            <w:shd w:val="clear" w:color="auto" w:fill="auto"/>
            <w:noWrap/>
            <w:vAlign w:val="bottom"/>
            <w:hideMark/>
          </w:tcPr>
          <w:p w14:paraId="753A5B2F" w14:textId="77777777" w:rsidR="00266CE2" w:rsidRPr="00F107BB" w:rsidRDefault="00266CE2" w:rsidP="003B181B">
            <w:pPr>
              <w:jc w:val="center"/>
              <w:rPr>
                <w:ins w:id="513" w:author="David Villota Miranda" w:date="2021-09-29T23:15:00Z"/>
                <w:rFonts w:ascii="Arial Narrow" w:hAnsi="Arial Narrow"/>
                <w:color w:val="000000"/>
                <w:sz w:val="16"/>
                <w:szCs w:val="16"/>
                <w:rPrChange w:id="514" w:author="David Villota Miranda" w:date="2021-09-30T18:12:00Z">
                  <w:rPr>
                    <w:ins w:id="515" w:author="David Villota Miranda" w:date="2021-09-29T23:15:00Z"/>
                    <w:rFonts w:ascii="Arial Narrow" w:hAnsi="Arial Narrow"/>
                    <w:color w:val="000000"/>
                    <w:sz w:val="18"/>
                    <w:szCs w:val="16"/>
                  </w:rPr>
                </w:rPrChange>
              </w:rPr>
            </w:pPr>
            <w:ins w:id="516" w:author="David Villota Miranda" w:date="2021-09-29T23:15:00Z">
              <w:r w:rsidRPr="00F107BB">
                <w:rPr>
                  <w:rFonts w:ascii="Arial Narrow" w:hAnsi="Arial Narrow"/>
                  <w:color w:val="000000"/>
                  <w:sz w:val="16"/>
                  <w:szCs w:val="16"/>
                  <w:rPrChange w:id="517" w:author="David Villota Miranda" w:date="2021-09-30T18:12:00Z">
                    <w:rPr>
                      <w:rFonts w:ascii="Arial Narrow" w:hAnsi="Arial Narrow"/>
                      <w:color w:val="000000"/>
                      <w:sz w:val="18"/>
                      <w:szCs w:val="16"/>
                    </w:rPr>
                  </w:rPrChange>
                </w:rPr>
                <w:t>1,000</w:t>
              </w:r>
            </w:ins>
          </w:p>
        </w:tc>
        <w:tc>
          <w:tcPr>
            <w:tcW w:w="567" w:type="dxa"/>
            <w:tcBorders>
              <w:top w:val="single" w:sz="6" w:space="0" w:color="auto"/>
              <w:left w:val="single" w:sz="6" w:space="0" w:color="auto"/>
              <w:bottom w:val="nil"/>
              <w:right w:val="single" w:sz="6" w:space="0" w:color="auto"/>
            </w:tcBorders>
            <w:shd w:val="clear" w:color="auto" w:fill="auto"/>
            <w:noWrap/>
            <w:vAlign w:val="bottom"/>
            <w:hideMark/>
          </w:tcPr>
          <w:p w14:paraId="5AC9104F" w14:textId="77777777" w:rsidR="00266CE2" w:rsidRPr="00F107BB" w:rsidRDefault="00266CE2" w:rsidP="003B181B">
            <w:pPr>
              <w:jc w:val="center"/>
              <w:rPr>
                <w:ins w:id="518" w:author="David Villota Miranda" w:date="2021-09-29T23:15:00Z"/>
                <w:rFonts w:ascii="Arial Narrow" w:hAnsi="Arial Narrow"/>
                <w:color w:val="000000"/>
                <w:sz w:val="16"/>
                <w:szCs w:val="16"/>
                <w:rPrChange w:id="519" w:author="David Villota Miranda" w:date="2021-09-30T18:12:00Z">
                  <w:rPr>
                    <w:ins w:id="520" w:author="David Villota Miranda" w:date="2021-09-29T23:15:00Z"/>
                    <w:rFonts w:ascii="Arial Narrow" w:hAnsi="Arial Narrow"/>
                    <w:color w:val="000000"/>
                    <w:sz w:val="18"/>
                    <w:szCs w:val="16"/>
                  </w:rPr>
                </w:rPrChange>
              </w:rPr>
            </w:pPr>
            <w:ins w:id="521" w:author="David Villota Miranda" w:date="2021-09-29T23:15:00Z">
              <w:r w:rsidRPr="00F107BB">
                <w:rPr>
                  <w:rFonts w:ascii="Arial Narrow" w:hAnsi="Arial Narrow"/>
                  <w:color w:val="000000"/>
                  <w:sz w:val="16"/>
                  <w:szCs w:val="16"/>
                  <w:rPrChange w:id="522" w:author="David Villota Miranda" w:date="2021-09-30T18:12:00Z">
                    <w:rPr>
                      <w:rFonts w:ascii="Arial Narrow" w:hAnsi="Arial Narrow"/>
                      <w:color w:val="000000"/>
                      <w:sz w:val="18"/>
                      <w:szCs w:val="16"/>
                    </w:rPr>
                  </w:rPrChange>
                </w:rPr>
                <w:t>0,000</w:t>
              </w:r>
            </w:ins>
          </w:p>
        </w:tc>
        <w:tc>
          <w:tcPr>
            <w:tcW w:w="527" w:type="dxa"/>
            <w:tcBorders>
              <w:top w:val="single" w:sz="6" w:space="0" w:color="auto"/>
              <w:left w:val="single" w:sz="6" w:space="0" w:color="auto"/>
              <w:bottom w:val="nil"/>
              <w:right w:val="single" w:sz="6" w:space="0" w:color="auto"/>
            </w:tcBorders>
            <w:shd w:val="clear" w:color="auto" w:fill="auto"/>
            <w:noWrap/>
            <w:vAlign w:val="bottom"/>
            <w:hideMark/>
          </w:tcPr>
          <w:p w14:paraId="6E8398D0" w14:textId="77777777" w:rsidR="00266CE2" w:rsidRPr="00F107BB" w:rsidRDefault="00266CE2" w:rsidP="003B181B">
            <w:pPr>
              <w:jc w:val="center"/>
              <w:rPr>
                <w:ins w:id="523" w:author="David Villota Miranda" w:date="2021-09-29T23:15:00Z"/>
                <w:rFonts w:ascii="Arial Narrow" w:hAnsi="Arial Narrow"/>
                <w:color w:val="000000"/>
                <w:sz w:val="16"/>
                <w:szCs w:val="16"/>
                <w:rPrChange w:id="524" w:author="David Villota Miranda" w:date="2021-09-30T18:12:00Z">
                  <w:rPr>
                    <w:ins w:id="525" w:author="David Villota Miranda" w:date="2021-09-29T23:15:00Z"/>
                    <w:rFonts w:ascii="Arial Narrow" w:hAnsi="Arial Narrow"/>
                    <w:color w:val="000000"/>
                    <w:sz w:val="18"/>
                    <w:szCs w:val="16"/>
                  </w:rPr>
                </w:rPrChange>
              </w:rPr>
            </w:pPr>
            <w:ins w:id="526" w:author="David Villota Miranda" w:date="2021-09-29T23:15:00Z">
              <w:r w:rsidRPr="00F107BB">
                <w:rPr>
                  <w:rFonts w:ascii="Arial Narrow" w:hAnsi="Arial Narrow"/>
                  <w:color w:val="000000"/>
                  <w:sz w:val="16"/>
                  <w:szCs w:val="16"/>
                  <w:rPrChange w:id="527" w:author="David Villota Miranda" w:date="2021-09-30T18:12:00Z">
                    <w:rPr>
                      <w:rFonts w:ascii="Arial Narrow" w:hAnsi="Arial Narrow"/>
                      <w:color w:val="000000"/>
                      <w:sz w:val="18"/>
                      <w:szCs w:val="16"/>
                    </w:rPr>
                  </w:rPrChange>
                </w:rPr>
                <w:t>0,235</w:t>
              </w:r>
            </w:ins>
          </w:p>
        </w:tc>
        <w:tc>
          <w:tcPr>
            <w:tcW w:w="607" w:type="dxa"/>
            <w:tcBorders>
              <w:top w:val="single" w:sz="6" w:space="0" w:color="auto"/>
              <w:left w:val="single" w:sz="6" w:space="0" w:color="auto"/>
              <w:bottom w:val="nil"/>
              <w:right w:val="single" w:sz="6" w:space="0" w:color="auto"/>
            </w:tcBorders>
            <w:shd w:val="clear" w:color="auto" w:fill="auto"/>
            <w:noWrap/>
            <w:vAlign w:val="bottom"/>
            <w:hideMark/>
          </w:tcPr>
          <w:p w14:paraId="498A55E7" w14:textId="77777777" w:rsidR="00266CE2" w:rsidRPr="00F107BB" w:rsidRDefault="00266CE2" w:rsidP="003B181B">
            <w:pPr>
              <w:jc w:val="center"/>
              <w:rPr>
                <w:ins w:id="528" w:author="David Villota Miranda" w:date="2021-09-29T23:15:00Z"/>
                <w:rFonts w:ascii="Arial Narrow" w:hAnsi="Arial Narrow"/>
                <w:color w:val="000000"/>
                <w:sz w:val="16"/>
                <w:szCs w:val="16"/>
                <w:rPrChange w:id="529" w:author="David Villota Miranda" w:date="2021-09-30T18:12:00Z">
                  <w:rPr>
                    <w:ins w:id="530" w:author="David Villota Miranda" w:date="2021-09-29T23:15:00Z"/>
                    <w:rFonts w:ascii="Arial Narrow" w:hAnsi="Arial Narrow"/>
                    <w:color w:val="000000"/>
                    <w:sz w:val="18"/>
                    <w:szCs w:val="16"/>
                  </w:rPr>
                </w:rPrChange>
              </w:rPr>
            </w:pPr>
            <w:ins w:id="531" w:author="David Villota Miranda" w:date="2021-09-29T23:15:00Z">
              <w:r w:rsidRPr="00F107BB">
                <w:rPr>
                  <w:rFonts w:ascii="Arial Narrow" w:hAnsi="Arial Narrow"/>
                  <w:color w:val="000000"/>
                  <w:sz w:val="16"/>
                  <w:szCs w:val="16"/>
                  <w:rPrChange w:id="532" w:author="David Villota Miranda" w:date="2021-09-30T18:12:00Z">
                    <w:rPr>
                      <w:rFonts w:ascii="Arial Narrow" w:hAnsi="Arial Narrow"/>
                      <w:color w:val="000000"/>
                      <w:sz w:val="18"/>
                      <w:szCs w:val="16"/>
                    </w:rPr>
                  </w:rPrChange>
                </w:rPr>
                <w:t>0,500</w:t>
              </w:r>
            </w:ins>
          </w:p>
        </w:tc>
        <w:tc>
          <w:tcPr>
            <w:tcW w:w="567" w:type="dxa"/>
            <w:tcBorders>
              <w:top w:val="single" w:sz="6" w:space="0" w:color="auto"/>
              <w:left w:val="single" w:sz="6" w:space="0" w:color="auto"/>
              <w:bottom w:val="nil"/>
              <w:right w:val="single" w:sz="6" w:space="0" w:color="auto"/>
            </w:tcBorders>
            <w:shd w:val="clear" w:color="auto" w:fill="auto"/>
            <w:noWrap/>
            <w:vAlign w:val="bottom"/>
            <w:hideMark/>
          </w:tcPr>
          <w:p w14:paraId="5B0E5FF3" w14:textId="77777777" w:rsidR="00266CE2" w:rsidRPr="00F107BB" w:rsidRDefault="00266CE2" w:rsidP="003B181B">
            <w:pPr>
              <w:jc w:val="center"/>
              <w:rPr>
                <w:ins w:id="533" w:author="David Villota Miranda" w:date="2021-09-29T23:15:00Z"/>
                <w:rFonts w:ascii="Arial Narrow" w:hAnsi="Arial Narrow"/>
                <w:color w:val="000000"/>
                <w:sz w:val="16"/>
                <w:szCs w:val="16"/>
                <w:rPrChange w:id="534" w:author="David Villota Miranda" w:date="2021-09-30T18:12:00Z">
                  <w:rPr>
                    <w:ins w:id="535" w:author="David Villota Miranda" w:date="2021-09-29T23:15:00Z"/>
                    <w:rFonts w:ascii="Arial Narrow" w:hAnsi="Arial Narrow"/>
                    <w:color w:val="000000"/>
                    <w:sz w:val="18"/>
                    <w:szCs w:val="16"/>
                  </w:rPr>
                </w:rPrChange>
              </w:rPr>
            </w:pPr>
            <w:ins w:id="536" w:author="David Villota Miranda" w:date="2021-09-29T23:15:00Z">
              <w:r w:rsidRPr="00F107BB">
                <w:rPr>
                  <w:rFonts w:ascii="Arial Narrow" w:hAnsi="Arial Narrow"/>
                  <w:color w:val="000000"/>
                  <w:sz w:val="16"/>
                  <w:szCs w:val="16"/>
                  <w:rPrChange w:id="537" w:author="David Villota Miranda" w:date="2021-09-30T18:12:00Z">
                    <w:rPr>
                      <w:rFonts w:ascii="Arial Narrow" w:hAnsi="Arial Narrow"/>
                      <w:color w:val="000000"/>
                      <w:sz w:val="18"/>
                      <w:szCs w:val="16"/>
                    </w:rPr>
                  </w:rPrChange>
                </w:rPr>
                <w:t>0,347</w:t>
              </w:r>
            </w:ins>
          </w:p>
        </w:tc>
        <w:tc>
          <w:tcPr>
            <w:tcW w:w="567" w:type="dxa"/>
            <w:tcBorders>
              <w:top w:val="single" w:sz="6" w:space="0" w:color="auto"/>
              <w:left w:val="single" w:sz="6" w:space="0" w:color="auto"/>
            </w:tcBorders>
            <w:shd w:val="clear" w:color="auto" w:fill="auto"/>
            <w:noWrap/>
            <w:vAlign w:val="bottom"/>
            <w:hideMark/>
          </w:tcPr>
          <w:p w14:paraId="5183CFBB" w14:textId="77777777" w:rsidR="00266CE2" w:rsidRPr="00F107BB" w:rsidRDefault="00266CE2" w:rsidP="003B181B">
            <w:pPr>
              <w:jc w:val="center"/>
              <w:rPr>
                <w:ins w:id="538" w:author="David Villota Miranda" w:date="2021-09-29T23:15:00Z"/>
                <w:rFonts w:ascii="Arial Narrow" w:hAnsi="Arial Narrow"/>
                <w:color w:val="000000"/>
                <w:sz w:val="16"/>
                <w:szCs w:val="16"/>
                <w:rPrChange w:id="539" w:author="David Villota Miranda" w:date="2021-09-30T18:12:00Z">
                  <w:rPr>
                    <w:ins w:id="540" w:author="David Villota Miranda" w:date="2021-09-29T23:15:00Z"/>
                    <w:rFonts w:ascii="Arial Narrow" w:hAnsi="Arial Narrow"/>
                    <w:color w:val="000000"/>
                    <w:sz w:val="18"/>
                    <w:szCs w:val="16"/>
                  </w:rPr>
                </w:rPrChange>
              </w:rPr>
            </w:pPr>
            <w:ins w:id="541" w:author="David Villota Miranda" w:date="2021-09-29T23:15:00Z">
              <w:r w:rsidRPr="00F107BB">
                <w:rPr>
                  <w:rFonts w:ascii="Arial Narrow" w:hAnsi="Arial Narrow"/>
                  <w:color w:val="000000"/>
                  <w:sz w:val="16"/>
                  <w:szCs w:val="16"/>
                  <w:rPrChange w:id="542" w:author="David Villota Miranda" w:date="2021-09-30T18:12:00Z">
                    <w:rPr>
                      <w:rFonts w:ascii="Arial Narrow" w:hAnsi="Arial Narrow"/>
                      <w:color w:val="000000"/>
                      <w:sz w:val="18"/>
                      <w:szCs w:val="16"/>
                    </w:rPr>
                  </w:rPrChange>
                </w:rPr>
                <w:t>0,500</w:t>
              </w:r>
            </w:ins>
          </w:p>
        </w:tc>
      </w:tr>
      <w:tr w:rsidR="00266CE2" w:rsidRPr="00C84B72" w14:paraId="4002AC96" w14:textId="77777777" w:rsidTr="003B181B">
        <w:trPr>
          <w:trHeight w:val="288"/>
          <w:ins w:id="543" w:author="David Villota Miranda" w:date="2021-09-29T23:15:00Z"/>
        </w:trPr>
        <w:tc>
          <w:tcPr>
            <w:tcW w:w="515" w:type="dxa"/>
            <w:tcBorders>
              <w:top w:val="nil"/>
              <w:bottom w:val="nil"/>
              <w:right w:val="single" w:sz="6" w:space="0" w:color="auto"/>
            </w:tcBorders>
            <w:shd w:val="clear" w:color="auto" w:fill="auto"/>
            <w:noWrap/>
            <w:vAlign w:val="bottom"/>
            <w:hideMark/>
          </w:tcPr>
          <w:p w14:paraId="4F509ADB" w14:textId="77777777" w:rsidR="00266CE2" w:rsidRPr="00F107BB" w:rsidRDefault="00266CE2" w:rsidP="003B181B">
            <w:pPr>
              <w:jc w:val="center"/>
              <w:rPr>
                <w:ins w:id="544" w:author="David Villota Miranda" w:date="2021-09-29T23:15:00Z"/>
                <w:rFonts w:ascii="Arial Narrow" w:hAnsi="Arial Narrow"/>
                <w:color w:val="000000"/>
                <w:sz w:val="16"/>
                <w:szCs w:val="16"/>
                <w:rPrChange w:id="545" w:author="David Villota Miranda" w:date="2021-09-30T18:12:00Z">
                  <w:rPr>
                    <w:ins w:id="546" w:author="David Villota Miranda" w:date="2021-09-29T23:15:00Z"/>
                    <w:rFonts w:ascii="Arial Narrow" w:hAnsi="Arial Narrow"/>
                    <w:color w:val="000000"/>
                    <w:sz w:val="18"/>
                    <w:szCs w:val="16"/>
                  </w:rPr>
                </w:rPrChange>
              </w:rPr>
            </w:pPr>
            <w:ins w:id="547" w:author="David Villota Miranda" w:date="2021-09-29T23:15:00Z">
              <w:r w:rsidRPr="00F107BB">
                <w:rPr>
                  <w:rFonts w:ascii="Arial Narrow" w:hAnsi="Arial Narrow"/>
                  <w:color w:val="000000"/>
                  <w:sz w:val="16"/>
                  <w:szCs w:val="16"/>
                  <w:rPrChange w:id="548" w:author="David Villota Miranda" w:date="2021-09-30T18:12:00Z">
                    <w:rPr>
                      <w:rFonts w:ascii="Arial Narrow" w:hAnsi="Arial Narrow"/>
                      <w:color w:val="000000"/>
                      <w:sz w:val="18"/>
                      <w:szCs w:val="16"/>
                    </w:rPr>
                  </w:rPrChange>
                </w:rPr>
                <w:t>0,450</w:t>
              </w:r>
            </w:ins>
          </w:p>
        </w:tc>
        <w:tc>
          <w:tcPr>
            <w:tcW w:w="631" w:type="dxa"/>
            <w:tcBorders>
              <w:top w:val="nil"/>
              <w:left w:val="single" w:sz="6" w:space="0" w:color="auto"/>
              <w:bottom w:val="nil"/>
              <w:right w:val="single" w:sz="6" w:space="0" w:color="auto"/>
            </w:tcBorders>
            <w:shd w:val="clear" w:color="auto" w:fill="auto"/>
            <w:noWrap/>
            <w:vAlign w:val="bottom"/>
            <w:hideMark/>
          </w:tcPr>
          <w:p w14:paraId="62519681" w14:textId="77777777" w:rsidR="00266CE2" w:rsidRPr="00F107BB" w:rsidRDefault="00266CE2" w:rsidP="003B181B">
            <w:pPr>
              <w:jc w:val="center"/>
              <w:rPr>
                <w:ins w:id="549" w:author="David Villota Miranda" w:date="2021-09-29T23:15:00Z"/>
                <w:rFonts w:ascii="Arial Narrow" w:hAnsi="Arial Narrow"/>
                <w:color w:val="000000"/>
                <w:sz w:val="16"/>
                <w:szCs w:val="16"/>
                <w:rPrChange w:id="550" w:author="David Villota Miranda" w:date="2021-09-30T18:12:00Z">
                  <w:rPr>
                    <w:ins w:id="551" w:author="David Villota Miranda" w:date="2021-09-29T23:15:00Z"/>
                    <w:rFonts w:ascii="Arial Narrow" w:hAnsi="Arial Narrow"/>
                    <w:color w:val="000000"/>
                    <w:sz w:val="18"/>
                    <w:szCs w:val="16"/>
                  </w:rPr>
                </w:rPrChange>
              </w:rPr>
            </w:pPr>
            <w:ins w:id="552" w:author="David Villota Miranda" w:date="2021-09-29T23:15:00Z">
              <w:r w:rsidRPr="00F107BB">
                <w:rPr>
                  <w:rFonts w:ascii="Arial Narrow" w:hAnsi="Arial Narrow"/>
                  <w:color w:val="000000"/>
                  <w:sz w:val="16"/>
                  <w:szCs w:val="16"/>
                  <w:rPrChange w:id="553" w:author="David Villota Miranda" w:date="2021-09-30T18:12:00Z">
                    <w:rPr>
                      <w:rFonts w:ascii="Arial Narrow" w:hAnsi="Arial Narrow"/>
                      <w:color w:val="000000"/>
                      <w:sz w:val="18"/>
                      <w:szCs w:val="16"/>
                    </w:rPr>
                  </w:rPrChange>
                </w:rPr>
                <w:t>0,242</w:t>
              </w:r>
            </w:ins>
          </w:p>
        </w:tc>
        <w:tc>
          <w:tcPr>
            <w:tcW w:w="613" w:type="dxa"/>
            <w:tcBorders>
              <w:top w:val="nil"/>
              <w:left w:val="single" w:sz="6" w:space="0" w:color="auto"/>
              <w:bottom w:val="nil"/>
              <w:right w:val="single" w:sz="6" w:space="0" w:color="auto"/>
            </w:tcBorders>
            <w:shd w:val="clear" w:color="auto" w:fill="auto"/>
            <w:noWrap/>
            <w:vAlign w:val="bottom"/>
            <w:hideMark/>
          </w:tcPr>
          <w:p w14:paraId="6F07AF9F" w14:textId="77777777" w:rsidR="00266CE2" w:rsidRPr="00F107BB" w:rsidRDefault="00266CE2" w:rsidP="003B181B">
            <w:pPr>
              <w:jc w:val="center"/>
              <w:rPr>
                <w:ins w:id="554" w:author="David Villota Miranda" w:date="2021-09-29T23:15:00Z"/>
                <w:rFonts w:ascii="Arial Narrow" w:hAnsi="Arial Narrow"/>
                <w:color w:val="000000"/>
                <w:sz w:val="16"/>
                <w:szCs w:val="16"/>
                <w:rPrChange w:id="555" w:author="David Villota Miranda" w:date="2021-09-30T18:12:00Z">
                  <w:rPr>
                    <w:ins w:id="556" w:author="David Villota Miranda" w:date="2021-09-29T23:15:00Z"/>
                    <w:rFonts w:ascii="Arial Narrow" w:hAnsi="Arial Narrow"/>
                    <w:color w:val="000000"/>
                    <w:sz w:val="18"/>
                    <w:szCs w:val="16"/>
                  </w:rPr>
                </w:rPrChange>
              </w:rPr>
            </w:pPr>
            <w:ins w:id="557" w:author="David Villota Miranda" w:date="2021-09-29T23:15:00Z">
              <w:r w:rsidRPr="00F107BB">
                <w:rPr>
                  <w:rFonts w:ascii="Arial Narrow" w:hAnsi="Arial Narrow"/>
                  <w:color w:val="000000"/>
                  <w:sz w:val="16"/>
                  <w:szCs w:val="16"/>
                  <w:rPrChange w:id="558" w:author="David Villota Miranda" w:date="2021-09-30T18:12:00Z">
                    <w:rPr>
                      <w:rFonts w:ascii="Arial Narrow" w:hAnsi="Arial Narrow"/>
                      <w:color w:val="000000"/>
                      <w:sz w:val="18"/>
                      <w:szCs w:val="16"/>
                    </w:rPr>
                  </w:rPrChange>
                </w:rPr>
                <w:t>0,271</w:t>
              </w:r>
            </w:ins>
          </w:p>
        </w:tc>
        <w:tc>
          <w:tcPr>
            <w:tcW w:w="709" w:type="dxa"/>
            <w:tcBorders>
              <w:top w:val="nil"/>
              <w:left w:val="single" w:sz="6" w:space="0" w:color="auto"/>
              <w:bottom w:val="nil"/>
              <w:right w:val="single" w:sz="6" w:space="0" w:color="auto"/>
            </w:tcBorders>
            <w:shd w:val="clear" w:color="auto" w:fill="auto"/>
            <w:noWrap/>
            <w:vAlign w:val="bottom"/>
            <w:hideMark/>
          </w:tcPr>
          <w:p w14:paraId="14E96206" w14:textId="77777777" w:rsidR="00266CE2" w:rsidRPr="00F107BB" w:rsidRDefault="00266CE2" w:rsidP="003B181B">
            <w:pPr>
              <w:jc w:val="center"/>
              <w:rPr>
                <w:ins w:id="559" w:author="David Villota Miranda" w:date="2021-09-29T23:15:00Z"/>
                <w:rFonts w:ascii="Arial Narrow" w:hAnsi="Arial Narrow"/>
                <w:color w:val="000000"/>
                <w:sz w:val="16"/>
                <w:szCs w:val="16"/>
                <w:rPrChange w:id="560" w:author="David Villota Miranda" w:date="2021-09-30T18:12:00Z">
                  <w:rPr>
                    <w:ins w:id="561" w:author="David Villota Miranda" w:date="2021-09-29T23:15:00Z"/>
                    <w:rFonts w:ascii="Arial Narrow" w:hAnsi="Arial Narrow"/>
                    <w:color w:val="000000"/>
                    <w:sz w:val="18"/>
                    <w:szCs w:val="16"/>
                  </w:rPr>
                </w:rPrChange>
              </w:rPr>
            </w:pPr>
            <w:ins w:id="562" w:author="David Villota Miranda" w:date="2021-09-29T23:15:00Z">
              <w:r w:rsidRPr="00F107BB">
                <w:rPr>
                  <w:rFonts w:ascii="Arial Narrow" w:hAnsi="Arial Narrow"/>
                  <w:color w:val="000000"/>
                  <w:sz w:val="16"/>
                  <w:szCs w:val="16"/>
                  <w:rPrChange w:id="563" w:author="David Villota Miranda" w:date="2021-09-30T18:12:00Z">
                    <w:rPr>
                      <w:rFonts w:ascii="Arial Narrow" w:hAnsi="Arial Narrow"/>
                      <w:color w:val="000000"/>
                      <w:sz w:val="18"/>
                      <w:szCs w:val="16"/>
                    </w:rPr>
                  </w:rPrChange>
                </w:rPr>
                <w:t>0,513</w:t>
              </w:r>
            </w:ins>
          </w:p>
        </w:tc>
        <w:tc>
          <w:tcPr>
            <w:tcW w:w="567" w:type="dxa"/>
            <w:tcBorders>
              <w:top w:val="nil"/>
              <w:left w:val="single" w:sz="6" w:space="0" w:color="auto"/>
              <w:bottom w:val="nil"/>
              <w:right w:val="single" w:sz="6" w:space="0" w:color="auto"/>
            </w:tcBorders>
            <w:shd w:val="clear" w:color="auto" w:fill="auto"/>
            <w:noWrap/>
            <w:vAlign w:val="bottom"/>
            <w:hideMark/>
          </w:tcPr>
          <w:p w14:paraId="58622C03" w14:textId="77777777" w:rsidR="00266CE2" w:rsidRPr="00F107BB" w:rsidRDefault="00266CE2" w:rsidP="003B181B">
            <w:pPr>
              <w:jc w:val="center"/>
              <w:rPr>
                <w:ins w:id="564" w:author="David Villota Miranda" w:date="2021-09-29T23:15:00Z"/>
                <w:rFonts w:ascii="Arial Narrow" w:hAnsi="Arial Narrow"/>
                <w:color w:val="000000"/>
                <w:sz w:val="16"/>
                <w:szCs w:val="16"/>
                <w:rPrChange w:id="565" w:author="David Villota Miranda" w:date="2021-09-30T18:12:00Z">
                  <w:rPr>
                    <w:ins w:id="566" w:author="David Villota Miranda" w:date="2021-09-29T23:15:00Z"/>
                    <w:rFonts w:ascii="Arial Narrow" w:hAnsi="Arial Narrow"/>
                    <w:color w:val="000000"/>
                    <w:sz w:val="18"/>
                    <w:szCs w:val="16"/>
                  </w:rPr>
                </w:rPrChange>
              </w:rPr>
            </w:pPr>
            <w:ins w:id="567" w:author="David Villota Miranda" w:date="2021-09-29T23:15:00Z">
              <w:r w:rsidRPr="00F107BB">
                <w:rPr>
                  <w:rFonts w:ascii="Arial Narrow" w:hAnsi="Arial Narrow"/>
                  <w:color w:val="000000"/>
                  <w:sz w:val="16"/>
                  <w:szCs w:val="16"/>
                  <w:rPrChange w:id="568" w:author="David Villota Miranda" w:date="2021-09-30T18:12:00Z">
                    <w:rPr>
                      <w:rFonts w:ascii="Arial Narrow" w:hAnsi="Arial Narrow"/>
                      <w:color w:val="000000"/>
                      <w:sz w:val="18"/>
                      <w:szCs w:val="16"/>
                    </w:rPr>
                  </w:rPrChange>
                </w:rPr>
                <w:t>0,022</w:t>
              </w:r>
            </w:ins>
          </w:p>
        </w:tc>
        <w:tc>
          <w:tcPr>
            <w:tcW w:w="567" w:type="dxa"/>
            <w:tcBorders>
              <w:top w:val="nil"/>
              <w:left w:val="single" w:sz="6" w:space="0" w:color="auto"/>
              <w:bottom w:val="nil"/>
              <w:right w:val="single" w:sz="6" w:space="0" w:color="auto"/>
            </w:tcBorders>
            <w:shd w:val="clear" w:color="auto" w:fill="auto"/>
            <w:noWrap/>
            <w:vAlign w:val="bottom"/>
            <w:hideMark/>
          </w:tcPr>
          <w:p w14:paraId="493F52E5" w14:textId="77777777" w:rsidR="00266CE2" w:rsidRPr="00F107BB" w:rsidRDefault="00266CE2" w:rsidP="003B181B">
            <w:pPr>
              <w:jc w:val="center"/>
              <w:rPr>
                <w:ins w:id="569" w:author="David Villota Miranda" w:date="2021-09-29T23:15:00Z"/>
                <w:rFonts w:ascii="Arial Narrow" w:hAnsi="Arial Narrow"/>
                <w:color w:val="000000"/>
                <w:sz w:val="16"/>
                <w:szCs w:val="16"/>
                <w:rPrChange w:id="570" w:author="David Villota Miranda" w:date="2021-09-30T18:12:00Z">
                  <w:rPr>
                    <w:ins w:id="571" w:author="David Villota Miranda" w:date="2021-09-29T23:15:00Z"/>
                    <w:rFonts w:ascii="Arial Narrow" w:hAnsi="Arial Narrow"/>
                    <w:color w:val="000000"/>
                    <w:sz w:val="18"/>
                    <w:szCs w:val="16"/>
                  </w:rPr>
                </w:rPrChange>
              </w:rPr>
            </w:pPr>
            <w:ins w:id="572" w:author="David Villota Miranda" w:date="2021-09-29T23:15:00Z">
              <w:r w:rsidRPr="00F107BB">
                <w:rPr>
                  <w:rFonts w:ascii="Arial Narrow" w:hAnsi="Arial Narrow"/>
                  <w:color w:val="000000"/>
                  <w:sz w:val="16"/>
                  <w:szCs w:val="16"/>
                  <w:rPrChange w:id="573" w:author="David Villota Miranda" w:date="2021-09-30T18:12:00Z">
                    <w:rPr>
                      <w:rFonts w:ascii="Arial Narrow" w:hAnsi="Arial Narrow"/>
                      <w:color w:val="000000"/>
                      <w:sz w:val="18"/>
                      <w:szCs w:val="16"/>
                    </w:rPr>
                  </w:rPrChange>
                </w:rPr>
                <w:t>0,104</w:t>
              </w:r>
            </w:ins>
          </w:p>
        </w:tc>
        <w:tc>
          <w:tcPr>
            <w:tcW w:w="515" w:type="dxa"/>
            <w:tcBorders>
              <w:top w:val="nil"/>
              <w:left w:val="single" w:sz="6" w:space="0" w:color="auto"/>
              <w:bottom w:val="nil"/>
              <w:right w:val="single" w:sz="6" w:space="0" w:color="auto"/>
            </w:tcBorders>
            <w:shd w:val="clear" w:color="auto" w:fill="auto"/>
            <w:noWrap/>
            <w:vAlign w:val="bottom"/>
            <w:hideMark/>
          </w:tcPr>
          <w:p w14:paraId="1D5BF2EF" w14:textId="77777777" w:rsidR="00266CE2" w:rsidRPr="00F107BB" w:rsidRDefault="00266CE2" w:rsidP="003B181B">
            <w:pPr>
              <w:jc w:val="center"/>
              <w:rPr>
                <w:ins w:id="574" w:author="David Villota Miranda" w:date="2021-09-29T23:15:00Z"/>
                <w:rFonts w:ascii="Arial Narrow" w:hAnsi="Arial Narrow"/>
                <w:color w:val="000000"/>
                <w:sz w:val="16"/>
                <w:szCs w:val="16"/>
                <w:rPrChange w:id="575" w:author="David Villota Miranda" w:date="2021-09-30T18:12:00Z">
                  <w:rPr>
                    <w:ins w:id="576" w:author="David Villota Miranda" w:date="2021-09-29T23:15:00Z"/>
                    <w:rFonts w:ascii="Arial Narrow" w:hAnsi="Arial Narrow"/>
                    <w:color w:val="000000"/>
                    <w:sz w:val="18"/>
                    <w:szCs w:val="16"/>
                  </w:rPr>
                </w:rPrChange>
              </w:rPr>
            </w:pPr>
            <w:ins w:id="577" w:author="David Villota Miranda" w:date="2021-09-29T23:15:00Z">
              <w:r w:rsidRPr="00F107BB">
                <w:rPr>
                  <w:rFonts w:ascii="Arial Narrow" w:hAnsi="Arial Narrow"/>
                  <w:color w:val="000000"/>
                  <w:sz w:val="16"/>
                  <w:szCs w:val="16"/>
                  <w:rPrChange w:id="578" w:author="David Villota Miranda" w:date="2021-09-30T18:12:00Z">
                    <w:rPr>
                      <w:rFonts w:ascii="Arial Narrow" w:hAnsi="Arial Narrow"/>
                      <w:color w:val="000000"/>
                      <w:sz w:val="18"/>
                      <w:szCs w:val="16"/>
                    </w:rPr>
                  </w:rPrChange>
                </w:rPr>
                <w:t>0,082</w:t>
              </w:r>
            </w:ins>
          </w:p>
        </w:tc>
        <w:tc>
          <w:tcPr>
            <w:tcW w:w="619" w:type="dxa"/>
            <w:tcBorders>
              <w:top w:val="nil"/>
              <w:left w:val="single" w:sz="6" w:space="0" w:color="auto"/>
              <w:bottom w:val="nil"/>
              <w:right w:val="single" w:sz="6" w:space="0" w:color="auto"/>
            </w:tcBorders>
            <w:shd w:val="clear" w:color="auto" w:fill="auto"/>
            <w:noWrap/>
            <w:vAlign w:val="bottom"/>
            <w:hideMark/>
          </w:tcPr>
          <w:p w14:paraId="6B838932" w14:textId="77777777" w:rsidR="00266CE2" w:rsidRPr="00F107BB" w:rsidRDefault="00266CE2" w:rsidP="003B181B">
            <w:pPr>
              <w:jc w:val="center"/>
              <w:rPr>
                <w:ins w:id="579" w:author="David Villota Miranda" w:date="2021-09-29T23:15:00Z"/>
                <w:rFonts w:ascii="Arial Narrow" w:hAnsi="Arial Narrow"/>
                <w:color w:val="000000"/>
                <w:sz w:val="16"/>
                <w:szCs w:val="16"/>
                <w:rPrChange w:id="580" w:author="David Villota Miranda" w:date="2021-09-30T18:12:00Z">
                  <w:rPr>
                    <w:ins w:id="581" w:author="David Villota Miranda" w:date="2021-09-29T23:15:00Z"/>
                    <w:rFonts w:ascii="Arial Narrow" w:hAnsi="Arial Narrow"/>
                    <w:color w:val="000000"/>
                    <w:sz w:val="18"/>
                    <w:szCs w:val="16"/>
                  </w:rPr>
                </w:rPrChange>
              </w:rPr>
            </w:pPr>
            <w:ins w:id="582" w:author="David Villota Miranda" w:date="2021-09-29T23:15:00Z">
              <w:r w:rsidRPr="00F107BB">
                <w:rPr>
                  <w:rFonts w:ascii="Arial Narrow" w:hAnsi="Arial Narrow"/>
                  <w:color w:val="000000"/>
                  <w:sz w:val="16"/>
                  <w:szCs w:val="16"/>
                  <w:rPrChange w:id="583" w:author="David Villota Miranda" w:date="2021-09-30T18:12:00Z">
                    <w:rPr>
                      <w:rFonts w:ascii="Arial Narrow" w:hAnsi="Arial Narrow"/>
                      <w:color w:val="000000"/>
                      <w:sz w:val="18"/>
                      <w:szCs w:val="16"/>
                    </w:rPr>
                  </w:rPrChange>
                </w:rPr>
                <w:t>0,969</w:t>
              </w:r>
            </w:ins>
          </w:p>
        </w:tc>
        <w:tc>
          <w:tcPr>
            <w:tcW w:w="567" w:type="dxa"/>
            <w:tcBorders>
              <w:top w:val="nil"/>
              <w:left w:val="single" w:sz="6" w:space="0" w:color="auto"/>
              <w:bottom w:val="nil"/>
              <w:right w:val="single" w:sz="6" w:space="0" w:color="auto"/>
            </w:tcBorders>
            <w:shd w:val="clear" w:color="auto" w:fill="auto"/>
            <w:noWrap/>
            <w:vAlign w:val="bottom"/>
            <w:hideMark/>
          </w:tcPr>
          <w:p w14:paraId="30334338" w14:textId="77777777" w:rsidR="00266CE2" w:rsidRPr="00F107BB" w:rsidRDefault="00266CE2" w:rsidP="003B181B">
            <w:pPr>
              <w:jc w:val="center"/>
              <w:rPr>
                <w:ins w:id="584" w:author="David Villota Miranda" w:date="2021-09-29T23:15:00Z"/>
                <w:rFonts w:ascii="Arial Narrow" w:hAnsi="Arial Narrow"/>
                <w:color w:val="000000"/>
                <w:sz w:val="16"/>
                <w:szCs w:val="16"/>
                <w:rPrChange w:id="585" w:author="David Villota Miranda" w:date="2021-09-30T18:12:00Z">
                  <w:rPr>
                    <w:ins w:id="586" w:author="David Villota Miranda" w:date="2021-09-29T23:15:00Z"/>
                    <w:rFonts w:ascii="Arial Narrow" w:hAnsi="Arial Narrow"/>
                    <w:color w:val="000000"/>
                    <w:sz w:val="18"/>
                    <w:szCs w:val="16"/>
                  </w:rPr>
                </w:rPrChange>
              </w:rPr>
            </w:pPr>
            <w:ins w:id="587" w:author="David Villota Miranda" w:date="2021-09-29T23:15:00Z">
              <w:r w:rsidRPr="00F107BB">
                <w:rPr>
                  <w:rFonts w:ascii="Arial Narrow" w:hAnsi="Arial Narrow"/>
                  <w:color w:val="000000"/>
                  <w:sz w:val="16"/>
                  <w:szCs w:val="16"/>
                  <w:rPrChange w:id="588" w:author="David Villota Miranda" w:date="2021-09-30T18:12:00Z">
                    <w:rPr>
                      <w:rFonts w:ascii="Arial Narrow" w:hAnsi="Arial Narrow"/>
                      <w:color w:val="000000"/>
                      <w:sz w:val="18"/>
                      <w:szCs w:val="16"/>
                    </w:rPr>
                  </w:rPrChange>
                </w:rPr>
                <w:t>0,050</w:t>
              </w:r>
            </w:ins>
          </w:p>
        </w:tc>
        <w:tc>
          <w:tcPr>
            <w:tcW w:w="527" w:type="dxa"/>
            <w:tcBorders>
              <w:top w:val="nil"/>
              <w:left w:val="single" w:sz="6" w:space="0" w:color="auto"/>
              <w:bottom w:val="nil"/>
              <w:right w:val="single" w:sz="6" w:space="0" w:color="auto"/>
            </w:tcBorders>
            <w:shd w:val="clear" w:color="auto" w:fill="auto"/>
            <w:noWrap/>
            <w:vAlign w:val="bottom"/>
            <w:hideMark/>
          </w:tcPr>
          <w:p w14:paraId="39A67F28" w14:textId="77777777" w:rsidR="00266CE2" w:rsidRPr="00F107BB" w:rsidRDefault="00266CE2" w:rsidP="003B181B">
            <w:pPr>
              <w:jc w:val="center"/>
              <w:rPr>
                <w:ins w:id="589" w:author="David Villota Miranda" w:date="2021-09-29T23:15:00Z"/>
                <w:rFonts w:ascii="Arial Narrow" w:hAnsi="Arial Narrow"/>
                <w:color w:val="000000"/>
                <w:sz w:val="16"/>
                <w:szCs w:val="16"/>
                <w:rPrChange w:id="590" w:author="David Villota Miranda" w:date="2021-09-30T18:12:00Z">
                  <w:rPr>
                    <w:ins w:id="591" w:author="David Villota Miranda" w:date="2021-09-29T23:15:00Z"/>
                    <w:rFonts w:ascii="Arial Narrow" w:hAnsi="Arial Narrow"/>
                    <w:color w:val="000000"/>
                    <w:sz w:val="18"/>
                    <w:szCs w:val="16"/>
                  </w:rPr>
                </w:rPrChange>
              </w:rPr>
            </w:pPr>
            <w:ins w:id="592" w:author="David Villota Miranda" w:date="2021-09-29T23:15:00Z">
              <w:r w:rsidRPr="00F107BB">
                <w:rPr>
                  <w:rFonts w:ascii="Arial Narrow" w:hAnsi="Arial Narrow"/>
                  <w:color w:val="000000"/>
                  <w:sz w:val="16"/>
                  <w:szCs w:val="16"/>
                  <w:rPrChange w:id="593" w:author="David Villota Miranda" w:date="2021-09-30T18:12:00Z">
                    <w:rPr>
                      <w:rFonts w:ascii="Arial Narrow" w:hAnsi="Arial Narrow"/>
                      <w:color w:val="000000"/>
                      <w:sz w:val="18"/>
                      <w:szCs w:val="16"/>
                    </w:rPr>
                  </w:rPrChange>
                </w:rPr>
                <w:t>0,239</w:t>
              </w:r>
            </w:ins>
          </w:p>
        </w:tc>
        <w:tc>
          <w:tcPr>
            <w:tcW w:w="607" w:type="dxa"/>
            <w:tcBorders>
              <w:top w:val="nil"/>
              <w:left w:val="single" w:sz="6" w:space="0" w:color="auto"/>
              <w:bottom w:val="nil"/>
              <w:right w:val="single" w:sz="6" w:space="0" w:color="auto"/>
            </w:tcBorders>
            <w:shd w:val="clear" w:color="auto" w:fill="auto"/>
            <w:noWrap/>
            <w:vAlign w:val="bottom"/>
            <w:hideMark/>
          </w:tcPr>
          <w:p w14:paraId="4368E3C5" w14:textId="77777777" w:rsidR="00266CE2" w:rsidRPr="00F107BB" w:rsidRDefault="00266CE2" w:rsidP="003B181B">
            <w:pPr>
              <w:jc w:val="center"/>
              <w:rPr>
                <w:ins w:id="594" w:author="David Villota Miranda" w:date="2021-09-29T23:15:00Z"/>
                <w:rFonts w:ascii="Arial Narrow" w:hAnsi="Arial Narrow"/>
                <w:color w:val="000000"/>
                <w:sz w:val="16"/>
                <w:szCs w:val="16"/>
                <w:rPrChange w:id="595" w:author="David Villota Miranda" w:date="2021-09-30T18:12:00Z">
                  <w:rPr>
                    <w:ins w:id="596" w:author="David Villota Miranda" w:date="2021-09-29T23:15:00Z"/>
                    <w:rFonts w:ascii="Arial Narrow" w:hAnsi="Arial Narrow"/>
                    <w:color w:val="000000"/>
                    <w:sz w:val="18"/>
                    <w:szCs w:val="16"/>
                  </w:rPr>
                </w:rPrChange>
              </w:rPr>
            </w:pPr>
            <w:ins w:id="597" w:author="David Villota Miranda" w:date="2021-09-29T23:15:00Z">
              <w:r w:rsidRPr="00F107BB">
                <w:rPr>
                  <w:rFonts w:ascii="Arial Narrow" w:hAnsi="Arial Narrow"/>
                  <w:color w:val="000000"/>
                  <w:sz w:val="16"/>
                  <w:szCs w:val="16"/>
                  <w:rPrChange w:id="598" w:author="David Villota Miranda" w:date="2021-09-30T18:12:00Z">
                    <w:rPr>
                      <w:rFonts w:ascii="Arial Narrow" w:hAnsi="Arial Narrow"/>
                      <w:color w:val="000000"/>
                      <w:sz w:val="18"/>
                      <w:szCs w:val="16"/>
                    </w:rPr>
                  </w:rPrChange>
                </w:rPr>
                <w:t>0,478</w:t>
              </w:r>
            </w:ins>
          </w:p>
        </w:tc>
        <w:tc>
          <w:tcPr>
            <w:tcW w:w="567" w:type="dxa"/>
            <w:tcBorders>
              <w:top w:val="nil"/>
              <w:left w:val="single" w:sz="6" w:space="0" w:color="auto"/>
              <w:bottom w:val="nil"/>
              <w:right w:val="single" w:sz="6" w:space="0" w:color="auto"/>
            </w:tcBorders>
            <w:shd w:val="clear" w:color="auto" w:fill="auto"/>
            <w:noWrap/>
            <w:vAlign w:val="bottom"/>
            <w:hideMark/>
          </w:tcPr>
          <w:p w14:paraId="29F6C5EC" w14:textId="77777777" w:rsidR="00266CE2" w:rsidRPr="00F107BB" w:rsidRDefault="00266CE2" w:rsidP="003B181B">
            <w:pPr>
              <w:jc w:val="center"/>
              <w:rPr>
                <w:ins w:id="599" w:author="David Villota Miranda" w:date="2021-09-29T23:15:00Z"/>
                <w:rFonts w:ascii="Arial Narrow" w:hAnsi="Arial Narrow"/>
                <w:color w:val="000000"/>
                <w:sz w:val="16"/>
                <w:szCs w:val="16"/>
                <w:rPrChange w:id="600" w:author="David Villota Miranda" w:date="2021-09-30T18:12:00Z">
                  <w:rPr>
                    <w:ins w:id="601" w:author="David Villota Miranda" w:date="2021-09-29T23:15:00Z"/>
                    <w:rFonts w:ascii="Arial Narrow" w:hAnsi="Arial Narrow"/>
                    <w:color w:val="000000"/>
                    <w:sz w:val="18"/>
                    <w:szCs w:val="16"/>
                  </w:rPr>
                </w:rPrChange>
              </w:rPr>
            </w:pPr>
            <w:ins w:id="602" w:author="David Villota Miranda" w:date="2021-09-29T23:15:00Z">
              <w:r w:rsidRPr="00F107BB">
                <w:rPr>
                  <w:rFonts w:ascii="Arial Narrow" w:hAnsi="Arial Narrow"/>
                  <w:color w:val="000000"/>
                  <w:sz w:val="16"/>
                  <w:szCs w:val="16"/>
                  <w:rPrChange w:id="603" w:author="David Villota Miranda" w:date="2021-09-30T18:12:00Z">
                    <w:rPr>
                      <w:rFonts w:ascii="Arial Narrow" w:hAnsi="Arial Narrow"/>
                      <w:color w:val="000000"/>
                      <w:sz w:val="18"/>
                      <w:szCs w:val="16"/>
                    </w:rPr>
                  </w:rPrChange>
                </w:rPr>
                <w:t>0,336</w:t>
              </w:r>
            </w:ins>
          </w:p>
        </w:tc>
        <w:tc>
          <w:tcPr>
            <w:tcW w:w="567" w:type="dxa"/>
            <w:tcBorders>
              <w:left w:val="single" w:sz="6" w:space="0" w:color="auto"/>
            </w:tcBorders>
            <w:shd w:val="clear" w:color="auto" w:fill="auto"/>
            <w:noWrap/>
            <w:vAlign w:val="bottom"/>
            <w:hideMark/>
          </w:tcPr>
          <w:p w14:paraId="7B13C1E7" w14:textId="77777777" w:rsidR="00266CE2" w:rsidRPr="00F107BB" w:rsidRDefault="00266CE2" w:rsidP="003B181B">
            <w:pPr>
              <w:jc w:val="center"/>
              <w:rPr>
                <w:ins w:id="604" w:author="David Villota Miranda" w:date="2021-09-29T23:15:00Z"/>
                <w:rFonts w:ascii="Arial Narrow" w:hAnsi="Arial Narrow"/>
                <w:color w:val="000000"/>
                <w:sz w:val="16"/>
                <w:szCs w:val="16"/>
                <w:rPrChange w:id="605" w:author="David Villota Miranda" w:date="2021-09-30T18:12:00Z">
                  <w:rPr>
                    <w:ins w:id="606" w:author="David Villota Miranda" w:date="2021-09-29T23:15:00Z"/>
                    <w:rFonts w:ascii="Arial Narrow" w:hAnsi="Arial Narrow"/>
                    <w:color w:val="000000"/>
                    <w:sz w:val="18"/>
                    <w:szCs w:val="16"/>
                  </w:rPr>
                </w:rPrChange>
              </w:rPr>
            </w:pPr>
            <w:ins w:id="607" w:author="David Villota Miranda" w:date="2021-09-29T23:15:00Z">
              <w:r w:rsidRPr="00F107BB">
                <w:rPr>
                  <w:rFonts w:ascii="Arial Narrow" w:hAnsi="Arial Narrow"/>
                  <w:color w:val="000000"/>
                  <w:sz w:val="16"/>
                  <w:szCs w:val="16"/>
                  <w:rPrChange w:id="608" w:author="David Villota Miranda" w:date="2021-09-30T18:12:00Z">
                    <w:rPr>
                      <w:rFonts w:ascii="Arial Narrow" w:hAnsi="Arial Narrow"/>
                      <w:color w:val="000000"/>
                      <w:sz w:val="18"/>
                      <w:szCs w:val="16"/>
                    </w:rPr>
                  </w:rPrChange>
                </w:rPr>
                <w:t>0,475</w:t>
              </w:r>
            </w:ins>
          </w:p>
        </w:tc>
      </w:tr>
      <w:tr w:rsidR="00266CE2" w:rsidRPr="00C84B72" w14:paraId="6212BC7A" w14:textId="77777777" w:rsidTr="003B181B">
        <w:trPr>
          <w:trHeight w:val="288"/>
          <w:ins w:id="609" w:author="David Villota Miranda" w:date="2021-09-29T23:15:00Z"/>
        </w:trPr>
        <w:tc>
          <w:tcPr>
            <w:tcW w:w="515" w:type="dxa"/>
            <w:tcBorders>
              <w:top w:val="nil"/>
              <w:bottom w:val="nil"/>
              <w:right w:val="single" w:sz="6" w:space="0" w:color="auto"/>
            </w:tcBorders>
            <w:shd w:val="clear" w:color="auto" w:fill="auto"/>
            <w:noWrap/>
            <w:vAlign w:val="bottom"/>
            <w:hideMark/>
          </w:tcPr>
          <w:p w14:paraId="41A3BF19" w14:textId="77777777" w:rsidR="00266CE2" w:rsidRPr="00F107BB" w:rsidRDefault="00266CE2" w:rsidP="003B181B">
            <w:pPr>
              <w:jc w:val="center"/>
              <w:rPr>
                <w:ins w:id="610" w:author="David Villota Miranda" w:date="2021-09-29T23:15:00Z"/>
                <w:rFonts w:ascii="Arial Narrow" w:hAnsi="Arial Narrow"/>
                <w:color w:val="000000"/>
                <w:sz w:val="16"/>
                <w:szCs w:val="16"/>
                <w:rPrChange w:id="611" w:author="David Villota Miranda" w:date="2021-09-30T18:12:00Z">
                  <w:rPr>
                    <w:ins w:id="612" w:author="David Villota Miranda" w:date="2021-09-29T23:15:00Z"/>
                    <w:rFonts w:ascii="Arial Narrow" w:hAnsi="Arial Narrow"/>
                    <w:color w:val="000000"/>
                    <w:sz w:val="18"/>
                    <w:szCs w:val="16"/>
                  </w:rPr>
                </w:rPrChange>
              </w:rPr>
            </w:pPr>
            <w:ins w:id="613" w:author="David Villota Miranda" w:date="2021-09-29T23:15:00Z">
              <w:r w:rsidRPr="00F107BB">
                <w:rPr>
                  <w:rFonts w:ascii="Arial Narrow" w:hAnsi="Arial Narrow"/>
                  <w:color w:val="000000"/>
                  <w:sz w:val="16"/>
                  <w:szCs w:val="16"/>
                  <w:rPrChange w:id="614" w:author="David Villota Miranda" w:date="2021-09-30T18:12:00Z">
                    <w:rPr>
                      <w:rFonts w:ascii="Arial Narrow" w:hAnsi="Arial Narrow"/>
                      <w:color w:val="000000"/>
                      <w:sz w:val="18"/>
                      <w:szCs w:val="16"/>
                    </w:rPr>
                  </w:rPrChange>
                </w:rPr>
                <w:t>0,400</w:t>
              </w:r>
            </w:ins>
          </w:p>
        </w:tc>
        <w:tc>
          <w:tcPr>
            <w:tcW w:w="631" w:type="dxa"/>
            <w:tcBorders>
              <w:top w:val="nil"/>
              <w:left w:val="single" w:sz="6" w:space="0" w:color="auto"/>
              <w:bottom w:val="nil"/>
              <w:right w:val="single" w:sz="6" w:space="0" w:color="auto"/>
            </w:tcBorders>
            <w:shd w:val="clear" w:color="auto" w:fill="auto"/>
            <w:noWrap/>
            <w:vAlign w:val="bottom"/>
            <w:hideMark/>
          </w:tcPr>
          <w:p w14:paraId="41E6FC4C" w14:textId="77777777" w:rsidR="00266CE2" w:rsidRPr="00F107BB" w:rsidRDefault="00266CE2" w:rsidP="003B181B">
            <w:pPr>
              <w:jc w:val="center"/>
              <w:rPr>
                <w:ins w:id="615" w:author="David Villota Miranda" w:date="2021-09-29T23:15:00Z"/>
                <w:rFonts w:ascii="Arial Narrow" w:hAnsi="Arial Narrow"/>
                <w:color w:val="000000"/>
                <w:sz w:val="16"/>
                <w:szCs w:val="16"/>
                <w:rPrChange w:id="616" w:author="David Villota Miranda" w:date="2021-09-30T18:12:00Z">
                  <w:rPr>
                    <w:ins w:id="617" w:author="David Villota Miranda" w:date="2021-09-29T23:15:00Z"/>
                    <w:rFonts w:ascii="Arial Narrow" w:hAnsi="Arial Narrow"/>
                    <w:color w:val="000000"/>
                    <w:sz w:val="18"/>
                    <w:szCs w:val="16"/>
                  </w:rPr>
                </w:rPrChange>
              </w:rPr>
            </w:pPr>
            <w:ins w:id="618" w:author="David Villota Miranda" w:date="2021-09-29T23:15:00Z">
              <w:r w:rsidRPr="00F107BB">
                <w:rPr>
                  <w:rFonts w:ascii="Arial Narrow" w:hAnsi="Arial Narrow"/>
                  <w:color w:val="000000"/>
                  <w:sz w:val="16"/>
                  <w:szCs w:val="16"/>
                  <w:rPrChange w:id="619" w:author="David Villota Miranda" w:date="2021-09-30T18:12:00Z">
                    <w:rPr>
                      <w:rFonts w:ascii="Arial Narrow" w:hAnsi="Arial Narrow"/>
                      <w:color w:val="000000"/>
                      <w:sz w:val="18"/>
                      <w:szCs w:val="16"/>
                    </w:rPr>
                  </w:rPrChange>
                </w:rPr>
                <w:t>0,250</w:t>
              </w:r>
            </w:ins>
          </w:p>
        </w:tc>
        <w:tc>
          <w:tcPr>
            <w:tcW w:w="613" w:type="dxa"/>
            <w:tcBorders>
              <w:top w:val="nil"/>
              <w:left w:val="single" w:sz="6" w:space="0" w:color="auto"/>
              <w:bottom w:val="nil"/>
              <w:right w:val="single" w:sz="6" w:space="0" w:color="auto"/>
            </w:tcBorders>
            <w:shd w:val="clear" w:color="auto" w:fill="auto"/>
            <w:noWrap/>
            <w:vAlign w:val="bottom"/>
            <w:hideMark/>
          </w:tcPr>
          <w:p w14:paraId="5569BDC2" w14:textId="77777777" w:rsidR="00266CE2" w:rsidRPr="00F107BB" w:rsidRDefault="00266CE2" w:rsidP="003B181B">
            <w:pPr>
              <w:jc w:val="center"/>
              <w:rPr>
                <w:ins w:id="620" w:author="David Villota Miranda" w:date="2021-09-29T23:15:00Z"/>
                <w:rFonts w:ascii="Arial Narrow" w:hAnsi="Arial Narrow"/>
                <w:color w:val="000000"/>
                <w:sz w:val="16"/>
                <w:szCs w:val="16"/>
                <w:rPrChange w:id="621" w:author="David Villota Miranda" w:date="2021-09-30T18:12:00Z">
                  <w:rPr>
                    <w:ins w:id="622" w:author="David Villota Miranda" w:date="2021-09-29T23:15:00Z"/>
                    <w:rFonts w:ascii="Arial Narrow" w:hAnsi="Arial Narrow"/>
                    <w:color w:val="000000"/>
                    <w:sz w:val="18"/>
                    <w:szCs w:val="16"/>
                  </w:rPr>
                </w:rPrChange>
              </w:rPr>
            </w:pPr>
            <w:ins w:id="623" w:author="David Villota Miranda" w:date="2021-09-29T23:15:00Z">
              <w:r w:rsidRPr="00F107BB">
                <w:rPr>
                  <w:rFonts w:ascii="Arial Narrow" w:hAnsi="Arial Narrow"/>
                  <w:color w:val="000000"/>
                  <w:sz w:val="16"/>
                  <w:szCs w:val="16"/>
                  <w:rPrChange w:id="624" w:author="David Villota Miranda" w:date="2021-09-30T18:12:00Z">
                    <w:rPr>
                      <w:rFonts w:ascii="Arial Narrow" w:hAnsi="Arial Narrow"/>
                      <w:color w:val="000000"/>
                      <w:sz w:val="18"/>
                      <w:szCs w:val="16"/>
                    </w:rPr>
                  </w:rPrChange>
                </w:rPr>
                <w:t>0,241</w:t>
              </w:r>
            </w:ins>
          </w:p>
        </w:tc>
        <w:tc>
          <w:tcPr>
            <w:tcW w:w="709" w:type="dxa"/>
            <w:tcBorders>
              <w:top w:val="nil"/>
              <w:left w:val="single" w:sz="6" w:space="0" w:color="auto"/>
              <w:bottom w:val="nil"/>
              <w:right w:val="single" w:sz="6" w:space="0" w:color="auto"/>
            </w:tcBorders>
            <w:shd w:val="clear" w:color="auto" w:fill="auto"/>
            <w:noWrap/>
            <w:vAlign w:val="bottom"/>
            <w:hideMark/>
          </w:tcPr>
          <w:p w14:paraId="54A1A6A0" w14:textId="77777777" w:rsidR="00266CE2" w:rsidRPr="00F107BB" w:rsidRDefault="00266CE2" w:rsidP="003B181B">
            <w:pPr>
              <w:jc w:val="center"/>
              <w:rPr>
                <w:ins w:id="625" w:author="David Villota Miranda" w:date="2021-09-29T23:15:00Z"/>
                <w:rFonts w:ascii="Arial Narrow" w:hAnsi="Arial Narrow"/>
                <w:color w:val="000000"/>
                <w:sz w:val="16"/>
                <w:szCs w:val="16"/>
                <w:rPrChange w:id="626" w:author="David Villota Miranda" w:date="2021-09-30T18:12:00Z">
                  <w:rPr>
                    <w:ins w:id="627" w:author="David Villota Miranda" w:date="2021-09-29T23:15:00Z"/>
                    <w:rFonts w:ascii="Arial Narrow" w:hAnsi="Arial Narrow"/>
                    <w:color w:val="000000"/>
                    <w:sz w:val="18"/>
                    <w:szCs w:val="16"/>
                  </w:rPr>
                </w:rPrChange>
              </w:rPr>
            </w:pPr>
            <w:ins w:id="628" w:author="David Villota Miranda" w:date="2021-09-29T23:15:00Z">
              <w:r w:rsidRPr="00F107BB">
                <w:rPr>
                  <w:rFonts w:ascii="Arial Narrow" w:hAnsi="Arial Narrow"/>
                  <w:color w:val="000000"/>
                  <w:sz w:val="16"/>
                  <w:szCs w:val="16"/>
                  <w:rPrChange w:id="629" w:author="David Villota Miranda" w:date="2021-09-30T18:12:00Z">
                    <w:rPr>
                      <w:rFonts w:ascii="Arial Narrow" w:hAnsi="Arial Narrow"/>
                      <w:color w:val="000000"/>
                      <w:sz w:val="18"/>
                      <w:szCs w:val="16"/>
                    </w:rPr>
                  </w:rPrChange>
                </w:rPr>
                <w:t>0,491</w:t>
              </w:r>
            </w:ins>
          </w:p>
        </w:tc>
        <w:tc>
          <w:tcPr>
            <w:tcW w:w="567" w:type="dxa"/>
            <w:tcBorders>
              <w:top w:val="nil"/>
              <w:left w:val="single" w:sz="6" w:space="0" w:color="auto"/>
              <w:bottom w:val="nil"/>
              <w:right w:val="single" w:sz="6" w:space="0" w:color="auto"/>
            </w:tcBorders>
            <w:shd w:val="clear" w:color="auto" w:fill="auto"/>
            <w:noWrap/>
            <w:vAlign w:val="bottom"/>
            <w:hideMark/>
          </w:tcPr>
          <w:p w14:paraId="58821839" w14:textId="77777777" w:rsidR="00266CE2" w:rsidRPr="00F107BB" w:rsidRDefault="00266CE2" w:rsidP="003B181B">
            <w:pPr>
              <w:jc w:val="center"/>
              <w:rPr>
                <w:ins w:id="630" w:author="David Villota Miranda" w:date="2021-09-29T23:15:00Z"/>
                <w:rFonts w:ascii="Arial Narrow" w:hAnsi="Arial Narrow"/>
                <w:color w:val="000000"/>
                <w:sz w:val="16"/>
                <w:szCs w:val="16"/>
                <w:rPrChange w:id="631" w:author="David Villota Miranda" w:date="2021-09-30T18:12:00Z">
                  <w:rPr>
                    <w:ins w:id="632" w:author="David Villota Miranda" w:date="2021-09-29T23:15:00Z"/>
                    <w:rFonts w:ascii="Arial Narrow" w:hAnsi="Arial Narrow"/>
                    <w:color w:val="000000"/>
                    <w:sz w:val="18"/>
                    <w:szCs w:val="16"/>
                  </w:rPr>
                </w:rPrChange>
              </w:rPr>
            </w:pPr>
            <w:ins w:id="633" w:author="David Villota Miranda" w:date="2021-09-29T23:15:00Z">
              <w:r w:rsidRPr="00F107BB">
                <w:rPr>
                  <w:rFonts w:ascii="Arial Narrow" w:hAnsi="Arial Narrow"/>
                  <w:color w:val="000000"/>
                  <w:sz w:val="16"/>
                  <w:szCs w:val="16"/>
                  <w:rPrChange w:id="634" w:author="David Villota Miranda" w:date="2021-09-30T18:12:00Z">
                    <w:rPr>
                      <w:rFonts w:ascii="Arial Narrow" w:hAnsi="Arial Narrow"/>
                      <w:color w:val="000000"/>
                      <w:sz w:val="18"/>
                      <w:szCs w:val="16"/>
                    </w:rPr>
                  </w:rPrChange>
                </w:rPr>
                <w:t>0,044</w:t>
              </w:r>
            </w:ins>
          </w:p>
        </w:tc>
        <w:tc>
          <w:tcPr>
            <w:tcW w:w="567" w:type="dxa"/>
            <w:tcBorders>
              <w:top w:val="nil"/>
              <w:left w:val="single" w:sz="6" w:space="0" w:color="auto"/>
              <w:bottom w:val="nil"/>
              <w:right w:val="single" w:sz="6" w:space="0" w:color="auto"/>
            </w:tcBorders>
            <w:shd w:val="clear" w:color="auto" w:fill="auto"/>
            <w:noWrap/>
            <w:vAlign w:val="bottom"/>
            <w:hideMark/>
          </w:tcPr>
          <w:p w14:paraId="11E82338" w14:textId="77777777" w:rsidR="00266CE2" w:rsidRPr="00F107BB" w:rsidRDefault="00266CE2" w:rsidP="003B181B">
            <w:pPr>
              <w:jc w:val="center"/>
              <w:rPr>
                <w:ins w:id="635" w:author="David Villota Miranda" w:date="2021-09-29T23:15:00Z"/>
                <w:rFonts w:ascii="Arial Narrow" w:hAnsi="Arial Narrow"/>
                <w:color w:val="000000"/>
                <w:sz w:val="16"/>
                <w:szCs w:val="16"/>
                <w:rPrChange w:id="636" w:author="David Villota Miranda" w:date="2021-09-30T18:12:00Z">
                  <w:rPr>
                    <w:ins w:id="637" w:author="David Villota Miranda" w:date="2021-09-29T23:15:00Z"/>
                    <w:rFonts w:ascii="Arial Narrow" w:hAnsi="Arial Narrow"/>
                    <w:color w:val="000000"/>
                    <w:sz w:val="18"/>
                    <w:szCs w:val="16"/>
                  </w:rPr>
                </w:rPrChange>
              </w:rPr>
            </w:pPr>
            <w:ins w:id="638" w:author="David Villota Miranda" w:date="2021-09-29T23:15:00Z">
              <w:r w:rsidRPr="00F107BB">
                <w:rPr>
                  <w:rFonts w:ascii="Arial Narrow" w:hAnsi="Arial Narrow"/>
                  <w:color w:val="000000"/>
                  <w:sz w:val="16"/>
                  <w:szCs w:val="16"/>
                  <w:rPrChange w:id="639" w:author="David Villota Miranda" w:date="2021-09-30T18:12:00Z">
                    <w:rPr>
                      <w:rFonts w:ascii="Arial Narrow" w:hAnsi="Arial Narrow"/>
                      <w:color w:val="000000"/>
                      <w:sz w:val="18"/>
                      <w:szCs w:val="16"/>
                    </w:rPr>
                  </w:rPrChange>
                </w:rPr>
                <w:t>0,129</w:t>
              </w:r>
            </w:ins>
          </w:p>
        </w:tc>
        <w:tc>
          <w:tcPr>
            <w:tcW w:w="515" w:type="dxa"/>
            <w:tcBorders>
              <w:top w:val="nil"/>
              <w:left w:val="single" w:sz="6" w:space="0" w:color="auto"/>
              <w:bottom w:val="nil"/>
              <w:right w:val="single" w:sz="6" w:space="0" w:color="auto"/>
            </w:tcBorders>
            <w:shd w:val="clear" w:color="auto" w:fill="auto"/>
            <w:noWrap/>
            <w:vAlign w:val="bottom"/>
            <w:hideMark/>
          </w:tcPr>
          <w:p w14:paraId="119BCD06" w14:textId="77777777" w:rsidR="00266CE2" w:rsidRPr="00F107BB" w:rsidRDefault="00266CE2" w:rsidP="003B181B">
            <w:pPr>
              <w:jc w:val="center"/>
              <w:rPr>
                <w:ins w:id="640" w:author="David Villota Miranda" w:date="2021-09-29T23:15:00Z"/>
                <w:rFonts w:ascii="Arial Narrow" w:hAnsi="Arial Narrow"/>
                <w:color w:val="000000"/>
                <w:sz w:val="16"/>
                <w:szCs w:val="16"/>
                <w:rPrChange w:id="641" w:author="David Villota Miranda" w:date="2021-09-30T18:12:00Z">
                  <w:rPr>
                    <w:ins w:id="642" w:author="David Villota Miranda" w:date="2021-09-29T23:15:00Z"/>
                    <w:rFonts w:ascii="Arial Narrow" w:hAnsi="Arial Narrow"/>
                    <w:color w:val="000000"/>
                    <w:sz w:val="18"/>
                    <w:szCs w:val="16"/>
                  </w:rPr>
                </w:rPrChange>
              </w:rPr>
            </w:pPr>
            <w:ins w:id="643" w:author="David Villota Miranda" w:date="2021-09-29T23:15:00Z">
              <w:r w:rsidRPr="00F107BB">
                <w:rPr>
                  <w:rFonts w:ascii="Arial Narrow" w:hAnsi="Arial Narrow"/>
                  <w:color w:val="000000"/>
                  <w:sz w:val="16"/>
                  <w:szCs w:val="16"/>
                  <w:rPrChange w:id="644" w:author="David Villota Miranda" w:date="2021-09-30T18:12:00Z">
                    <w:rPr>
                      <w:rFonts w:ascii="Arial Narrow" w:hAnsi="Arial Narrow"/>
                      <w:color w:val="000000"/>
                      <w:sz w:val="18"/>
                      <w:szCs w:val="16"/>
                    </w:rPr>
                  </w:rPrChange>
                </w:rPr>
                <w:t>0,085</w:t>
              </w:r>
            </w:ins>
          </w:p>
        </w:tc>
        <w:tc>
          <w:tcPr>
            <w:tcW w:w="619" w:type="dxa"/>
            <w:tcBorders>
              <w:top w:val="nil"/>
              <w:left w:val="single" w:sz="6" w:space="0" w:color="auto"/>
              <w:bottom w:val="nil"/>
              <w:right w:val="single" w:sz="6" w:space="0" w:color="auto"/>
            </w:tcBorders>
            <w:shd w:val="clear" w:color="auto" w:fill="auto"/>
            <w:noWrap/>
            <w:vAlign w:val="bottom"/>
            <w:hideMark/>
          </w:tcPr>
          <w:p w14:paraId="21152311" w14:textId="77777777" w:rsidR="00266CE2" w:rsidRPr="00F107BB" w:rsidRDefault="00266CE2" w:rsidP="003B181B">
            <w:pPr>
              <w:jc w:val="center"/>
              <w:rPr>
                <w:ins w:id="645" w:author="David Villota Miranda" w:date="2021-09-29T23:15:00Z"/>
                <w:rFonts w:ascii="Arial Narrow" w:hAnsi="Arial Narrow"/>
                <w:color w:val="000000"/>
                <w:sz w:val="16"/>
                <w:szCs w:val="16"/>
                <w:rPrChange w:id="646" w:author="David Villota Miranda" w:date="2021-09-30T18:12:00Z">
                  <w:rPr>
                    <w:ins w:id="647" w:author="David Villota Miranda" w:date="2021-09-29T23:15:00Z"/>
                    <w:rFonts w:ascii="Arial Narrow" w:hAnsi="Arial Narrow"/>
                    <w:color w:val="000000"/>
                    <w:sz w:val="18"/>
                    <w:szCs w:val="16"/>
                  </w:rPr>
                </w:rPrChange>
              </w:rPr>
            </w:pPr>
            <w:ins w:id="648" w:author="David Villota Miranda" w:date="2021-09-29T23:15:00Z">
              <w:r w:rsidRPr="00F107BB">
                <w:rPr>
                  <w:rFonts w:ascii="Arial Narrow" w:hAnsi="Arial Narrow"/>
                  <w:color w:val="000000"/>
                  <w:sz w:val="16"/>
                  <w:szCs w:val="16"/>
                  <w:rPrChange w:id="649" w:author="David Villota Miranda" w:date="2021-09-30T18:12:00Z">
                    <w:rPr>
                      <w:rFonts w:ascii="Arial Narrow" w:hAnsi="Arial Narrow"/>
                      <w:color w:val="000000"/>
                      <w:sz w:val="18"/>
                      <w:szCs w:val="16"/>
                    </w:rPr>
                  </w:rPrChange>
                </w:rPr>
                <w:t>0,940</w:t>
              </w:r>
            </w:ins>
          </w:p>
        </w:tc>
        <w:tc>
          <w:tcPr>
            <w:tcW w:w="567" w:type="dxa"/>
            <w:tcBorders>
              <w:top w:val="nil"/>
              <w:left w:val="single" w:sz="6" w:space="0" w:color="auto"/>
              <w:bottom w:val="nil"/>
              <w:right w:val="single" w:sz="6" w:space="0" w:color="auto"/>
            </w:tcBorders>
            <w:shd w:val="clear" w:color="auto" w:fill="auto"/>
            <w:noWrap/>
            <w:vAlign w:val="bottom"/>
            <w:hideMark/>
          </w:tcPr>
          <w:p w14:paraId="42EF0C62" w14:textId="77777777" w:rsidR="00266CE2" w:rsidRPr="00F107BB" w:rsidRDefault="00266CE2" w:rsidP="003B181B">
            <w:pPr>
              <w:jc w:val="center"/>
              <w:rPr>
                <w:ins w:id="650" w:author="David Villota Miranda" w:date="2021-09-29T23:15:00Z"/>
                <w:rFonts w:ascii="Arial Narrow" w:hAnsi="Arial Narrow"/>
                <w:color w:val="000000"/>
                <w:sz w:val="16"/>
                <w:szCs w:val="16"/>
                <w:rPrChange w:id="651" w:author="David Villota Miranda" w:date="2021-09-30T18:12:00Z">
                  <w:rPr>
                    <w:ins w:id="652" w:author="David Villota Miranda" w:date="2021-09-29T23:15:00Z"/>
                    <w:rFonts w:ascii="Arial Narrow" w:hAnsi="Arial Narrow"/>
                    <w:color w:val="000000"/>
                    <w:sz w:val="18"/>
                    <w:szCs w:val="16"/>
                  </w:rPr>
                </w:rPrChange>
              </w:rPr>
            </w:pPr>
            <w:ins w:id="653" w:author="David Villota Miranda" w:date="2021-09-29T23:15:00Z">
              <w:r w:rsidRPr="00F107BB">
                <w:rPr>
                  <w:rFonts w:ascii="Arial Narrow" w:hAnsi="Arial Narrow"/>
                  <w:color w:val="000000"/>
                  <w:sz w:val="16"/>
                  <w:szCs w:val="16"/>
                  <w:rPrChange w:id="654" w:author="David Villota Miranda" w:date="2021-09-30T18:12:00Z">
                    <w:rPr>
                      <w:rFonts w:ascii="Arial Narrow" w:hAnsi="Arial Narrow"/>
                      <w:color w:val="000000"/>
                      <w:sz w:val="18"/>
                      <w:szCs w:val="16"/>
                    </w:rPr>
                  </w:rPrChange>
                </w:rPr>
                <w:t>0,100</w:t>
              </w:r>
            </w:ins>
          </w:p>
        </w:tc>
        <w:tc>
          <w:tcPr>
            <w:tcW w:w="527" w:type="dxa"/>
            <w:tcBorders>
              <w:top w:val="nil"/>
              <w:left w:val="single" w:sz="6" w:space="0" w:color="auto"/>
              <w:bottom w:val="nil"/>
              <w:right w:val="single" w:sz="6" w:space="0" w:color="auto"/>
            </w:tcBorders>
            <w:shd w:val="clear" w:color="auto" w:fill="auto"/>
            <w:noWrap/>
            <w:vAlign w:val="bottom"/>
            <w:hideMark/>
          </w:tcPr>
          <w:p w14:paraId="67BAD0D5" w14:textId="77777777" w:rsidR="00266CE2" w:rsidRPr="00F107BB" w:rsidRDefault="00266CE2" w:rsidP="003B181B">
            <w:pPr>
              <w:jc w:val="center"/>
              <w:rPr>
                <w:ins w:id="655" w:author="David Villota Miranda" w:date="2021-09-29T23:15:00Z"/>
                <w:rFonts w:ascii="Arial Narrow" w:hAnsi="Arial Narrow"/>
                <w:color w:val="000000"/>
                <w:sz w:val="16"/>
                <w:szCs w:val="16"/>
                <w:rPrChange w:id="656" w:author="David Villota Miranda" w:date="2021-09-30T18:12:00Z">
                  <w:rPr>
                    <w:ins w:id="657" w:author="David Villota Miranda" w:date="2021-09-29T23:15:00Z"/>
                    <w:rFonts w:ascii="Arial Narrow" w:hAnsi="Arial Narrow"/>
                    <w:color w:val="000000"/>
                    <w:sz w:val="18"/>
                    <w:szCs w:val="16"/>
                  </w:rPr>
                </w:rPrChange>
              </w:rPr>
            </w:pPr>
            <w:ins w:id="658" w:author="David Villota Miranda" w:date="2021-09-29T23:15:00Z">
              <w:r w:rsidRPr="00F107BB">
                <w:rPr>
                  <w:rFonts w:ascii="Arial Narrow" w:hAnsi="Arial Narrow"/>
                  <w:color w:val="000000"/>
                  <w:sz w:val="16"/>
                  <w:szCs w:val="16"/>
                  <w:rPrChange w:id="659" w:author="David Villota Miranda" w:date="2021-09-30T18:12:00Z">
                    <w:rPr>
                      <w:rFonts w:ascii="Arial Narrow" w:hAnsi="Arial Narrow"/>
                      <w:color w:val="000000"/>
                      <w:sz w:val="18"/>
                      <w:szCs w:val="16"/>
                    </w:rPr>
                  </w:rPrChange>
                </w:rPr>
                <w:t>0,243</w:t>
              </w:r>
            </w:ins>
          </w:p>
        </w:tc>
        <w:tc>
          <w:tcPr>
            <w:tcW w:w="607" w:type="dxa"/>
            <w:tcBorders>
              <w:top w:val="nil"/>
              <w:left w:val="single" w:sz="6" w:space="0" w:color="auto"/>
              <w:bottom w:val="nil"/>
              <w:right w:val="single" w:sz="6" w:space="0" w:color="auto"/>
            </w:tcBorders>
            <w:shd w:val="clear" w:color="auto" w:fill="auto"/>
            <w:noWrap/>
            <w:vAlign w:val="bottom"/>
            <w:hideMark/>
          </w:tcPr>
          <w:p w14:paraId="04EA754B" w14:textId="77777777" w:rsidR="00266CE2" w:rsidRPr="00F107BB" w:rsidRDefault="00266CE2" w:rsidP="003B181B">
            <w:pPr>
              <w:jc w:val="center"/>
              <w:rPr>
                <w:ins w:id="660" w:author="David Villota Miranda" w:date="2021-09-29T23:15:00Z"/>
                <w:rFonts w:ascii="Arial Narrow" w:hAnsi="Arial Narrow"/>
                <w:color w:val="000000"/>
                <w:sz w:val="16"/>
                <w:szCs w:val="16"/>
                <w:rPrChange w:id="661" w:author="David Villota Miranda" w:date="2021-09-30T18:12:00Z">
                  <w:rPr>
                    <w:ins w:id="662" w:author="David Villota Miranda" w:date="2021-09-29T23:15:00Z"/>
                    <w:rFonts w:ascii="Arial Narrow" w:hAnsi="Arial Narrow"/>
                    <w:color w:val="000000"/>
                    <w:sz w:val="18"/>
                    <w:szCs w:val="16"/>
                  </w:rPr>
                </w:rPrChange>
              </w:rPr>
            </w:pPr>
            <w:ins w:id="663" w:author="David Villota Miranda" w:date="2021-09-29T23:15:00Z">
              <w:r w:rsidRPr="00F107BB">
                <w:rPr>
                  <w:rFonts w:ascii="Arial Narrow" w:hAnsi="Arial Narrow"/>
                  <w:color w:val="000000"/>
                  <w:sz w:val="16"/>
                  <w:szCs w:val="16"/>
                  <w:rPrChange w:id="664" w:author="David Villota Miranda" w:date="2021-09-30T18:12:00Z">
                    <w:rPr>
                      <w:rFonts w:ascii="Arial Narrow" w:hAnsi="Arial Narrow"/>
                      <w:color w:val="000000"/>
                      <w:sz w:val="18"/>
                      <w:szCs w:val="16"/>
                    </w:rPr>
                  </w:rPrChange>
                </w:rPr>
                <w:t>0,456</w:t>
              </w:r>
            </w:ins>
          </w:p>
        </w:tc>
        <w:tc>
          <w:tcPr>
            <w:tcW w:w="567" w:type="dxa"/>
            <w:tcBorders>
              <w:top w:val="nil"/>
              <w:left w:val="single" w:sz="6" w:space="0" w:color="auto"/>
              <w:bottom w:val="nil"/>
              <w:right w:val="single" w:sz="6" w:space="0" w:color="auto"/>
            </w:tcBorders>
            <w:shd w:val="clear" w:color="auto" w:fill="auto"/>
            <w:noWrap/>
            <w:vAlign w:val="bottom"/>
            <w:hideMark/>
          </w:tcPr>
          <w:p w14:paraId="31A25FAA" w14:textId="77777777" w:rsidR="00266CE2" w:rsidRPr="00F107BB" w:rsidRDefault="00266CE2" w:rsidP="003B181B">
            <w:pPr>
              <w:jc w:val="center"/>
              <w:rPr>
                <w:ins w:id="665" w:author="David Villota Miranda" w:date="2021-09-29T23:15:00Z"/>
                <w:rFonts w:ascii="Arial Narrow" w:hAnsi="Arial Narrow"/>
                <w:color w:val="000000"/>
                <w:sz w:val="16"/>
                <w:szCs w:val="16"/>
                <w:rPrChange w:id="666" w:author="David Villota Miranda" w:date="2021-09-30T18:12:00Z">
                  <w:rPr>
                    <w:ins w:id="667" w:author="David Villota Miranda" w:date="2021-09-29T23:15:00Z"/>
                    <w:rFonts w:ascii="Arial Narrow" w:hAnsi="Arial Narrow"/>
                    <w:color w:val="000000"/>
                    <w:sz w:val="18"/>
                    <w:szCs w:val="16"/>
                  </w:rPr>
                </w:rPrChange>
              </w:rPr>
            </w:pPr>
            <w:ins w:id="668" w:author="David Villota Miranda" w:date="2021-09-29T23:15:00Z">
              <w:r w:rsidRPr="00F107BB">
                <w:rPr>
                  <w:rFonts w:ascii="Arial Narrow" w:hAnsi="Arial Narrow"/>
                  <w:color w:val="000000"/>
                  <w:sz w:val="16"/>
                  <w:szCs w:val="16"/>
                  <w:rPrChange w:id="669" w:author="David Villota Miranda" w:date="2021-09-30T18:12:00Z">
                    <w:rPr>
                      <w:rFonts w:ascii="Arial Narrow" w:hAnsi="Arial Narrow"/>
                      <w:color w:val="000000"/>
                      <w:sz w:val="18"/>
                      <w:szCs w:val="16"/>
                    </w:rPr>
                  </w:rPrChange>
                </w:rPr>
                <w:t>0,324</w:t>
              </w:r>
            </w:ins>
          </w:p>
        </w:tc>
        <w:tc>
          <w:tcPr>
            <w:tcW w:w="567" w:type="dxa"/>
            <w:tcBorders>
              <w:left w:val="single" w:sz="6" w:space="0" w:color="auto"/>
            </w:tcBorders>
            <w:shd w:val="clear" w:color="auto" w:fill="auto"/>
            <w:noWrap/>
            <w:vAlign w:val="bottom"/>
            <w:hideMark/>
          </w:tcPr>
          <w:p w14:paraId="3D3CD70C" w14:textId="77777777" w:rsidR="00266CE2" w:rsidRPr="00F107BB" w:rsidRDefault="00266CE2" w:rsidP="003B181B">
            <w:pPr>
              <w:jc w:val="center"/>
              <w:rPr>
                <w:ins w:id="670" w:author="David Villota Miranda" w:date="2021-09-29T23:15:00Z"/>
                <w:rFonts w:ascii="Arial Narrow" w:hAnsi="Arial Narrow"/>
                <w:color w:val="000000"/>
                <w:sz w:val="16"/>
                <w:szCs w:val="16"/>
                <w:rPrChange w:id="671" w:author="David Villota Miranda" w:date="2021-09-30T18:12:00Z">
                  <w:rPr>
                    <w:ins w:id="672" w:author="David Villota Miranda" w:date="2021-09-29T23:15:00Z"/>
                    <w:rFonts w:ascii="Arial Narrow" w:hAnsi="Arial Narrow"/>
                    <w:color w:val="000000"/>
                    <w:sz w:val="18"/>
                    <w:szCs w:val="16"/>
                  </w:rPr>
                </w:rPrChange>
              </w:rPr>
            </w:pPr>
            <w:ins w:id="673" w:author="David Villota Miranda" w:date="2021-09-29T23:15:00Z">
              <w:r w:rsidRPr="00F107BB">
                <w:rPr>
                  <w:rFonts w:ascii="Arial Narrow" w:hAnsi="Arial Narrow"/>
                  <w:color w:val="000000"/>
                  <w:sz w:val="16"/>
                  <w:szCs w:val="16"/>
                  <w:rPrChange w:id="674" w:author="David Villota Miranda" w:date="2021-09-30T18:12:00Z">
                    <w:rPr>
                      <w:rFonts w:ascii="Arial Narrow" w:hAnsi="Arial Narrow"/>
                      <w:color w:val="000000"/>
                      <w:sz w:val="18"/>
                      <w:szCs w:val="16"/>
                    </w:rPr>
                  </w:rPrChange>
                </w:rPr>
                <w:t>0,450</w:t>
              </w:r>
            </w:ins>
          </w:p>
        </w:tc>
      </w:tr>
      <w:tr w:rsidR="00266CE2" w:rsidRPr="00C84B72" w14:paraId="72340815" w14:textId="77777777" w:rsidTr="003B181B">
        <w:trPr>
          <w:trHeight w:val="288"/>
          <w:ins w:id="675" w:author="David Villota Miranda" w:date="2021-09-29T23:15:00Z"/>
        </w:trPr>
        <w:tc>
          <w:tcPr>
            <w:tcW w:w="515" w:type="dxa"/>
            <w:tcBorders>
              <w:top w:val="nil"/>
              <w:bottom w:val="nil"/>
              <w:right w:val="single" w:sz="6" w:space="0" w:color="auto"/>
            </w:tcBorders>
            <w:shd w:val="clear" w:color="auto" w:fill="auto"/>
            <w:noWrap/>
            <w:vAlign w:val="bottom"/>
            <w:hideMark/>
          </w:tcPr>
          <w:p w14:paraId="03D57B5A" w14:textId="77777777" w:rsidR="00266CE2" w:rsidRPr="00F107BB" w:rsidRDefault="00266CE2" w:rsidP="003B181B">
            <w:pPr>
              <w:jc w:val="center"/>
              <w:rPr>
                <w:ins w:id="676" w:author="David Villota Miranda" w:date="2021-09-29T23:15:00Z"/>
                <w:rFonts w:ascii="Arial Narrow" w:hAnsi="Arial Narrow"/>
                <w:color w:val="000000"/>
                <w:sz w:val="16"/>
                <w:szCs w:val="16"/>
                <w:rPrChange w:id="677" w:author="David Villota Miranda" w:date="2021-09-30T18:12:00Z">
                  <w:rPr>
                    <w:ins w:id="678" w:author="David Villota Miranda" w:date="2021-09-29T23:15:00Z"/>
                    <w:rFonts w:ascii="Arial Narrow" w:hAnsi="Arial Narrow"/>
                    <w:color w:val="000000"/>
                    <w:sz w:val="18"/>
                    <w:szCs w:val="16"/>
                  </w:rPr>
                </w:rPrChange>
              </w:rPr>
            </w:pPr>
            <w:ins w:id="679" w:author="David Villota Miranda" w:date="2021-09-29T23:15:00Z">
              <w:r w:rsidRPr="00F107BB">
                <w:rPr>
                  <w:rFonts w:ascii="Arial Narrow" w:hAnsi="Arial Narrow"/>
                  <w:color w:val="000000"/>
                  <w:sz w:val="16"/>
                  <w:szCs w:val="16"/>
                  <w:rPrChange w:id="680" w:author="David Villota Miranda" w:date="2021-09-30T18:12:00Z">
                    <w:rPr>
                      <w:rFonts w:ascii="Arial Narrow" w:hAnsi="Arial Narrow"/>
                      <w:color w:val="000000"/>
                      <w:sz w:val="18"/>
                      <w:szCs w:val="16"/>
                    </w:rPr>
                  </w:rPrChange>
                </w:rPr>
                <w:t>0,350</w:t>
              </w:r>
            </w:ins>
          </w:p>
        </w:tc>
        <w:tc>
          <w:tcPr>
            <w:tcW w:w="631" w:type="dxa"/>
            <w:tcBorders>
              <w:top w:val="nil"/>
              <w:left w:val="single" w:sz="6" w:space="0" w:color="auto"/>
              <w:bottom w:val="nil"/>
              <w:right w:val="single" w:sz="6" w:space="0" w:color="auto"/>
            </w:tcBorders>
            <w:shd w:val="clear" w:color="auto" w:fill="auto"/>
            <w:noWrap/>
            <w:vAlign w:val="bottom"/>
            <w:hideMark/>
          </w:tcPr>
          <w:p w14:paraId="2FE9D5CE" w14:textId="77777777" w:rsidR="00266CE2" w:rsidRPr="00F107BB" w:rsidRDefault="00266CE2" w:rsidP="003B181B">
            <w:pPr>
              <w:jc w:val="center"/>
              <w:rPr>
                <w:ins w:id="681" w:author="David Villota Miranda" w:date="2021-09-29T23:15:00Z"/>
                <w:rFonts w:ascii="Arial Narrow" w:hAnsi="Arial Narrow"/>
                <w:color w:val="000000"/>
                <w:sz w:val="16"/>
                <w:szCs w:val="16"/>
                <w:rPrChange w:id="682" w:author="David Villota Miranda" w:date="2021-09-30T18:12:00Z">
                  <w:rPr>
                    <w:ins w:id="683" w:author="David Villota Miranda" w:date="2021-09-29T23:15:00Z"/>
                    <w:rFonts w:ascii="Arial Narrow" w:hAnsi="Arial Narrow"/>
                    <w:color w:val="000000"/>
                    <w:sz w:val="18"/>
                    <w:szCs w:val="16"/>
                  </w:rPr>
                </w:rPrChange>
              </w:rPr>
            </w:pPr>
            <w:ins w:id="684" w:author="David Villota Miranda" w:date="2021-09-29T23:15:00Z">
              <w:r w:rsidRPr="00F107BB">
                <w:rPr>
                  <w:rFonts w:ascii="Arial Narrow" w:hAnsi="Arial Narrow"/>
                  <w:color w:val="000000"/>
                  <w:sz w:val="16"/>
                  <w:szCs w:val="16"/>
                  <w:rPrChange w:id="685" w:author="David Villota Miranda" w:date="2021-09-30T18:12:00Z">
                    <w:rPr>
                      <w:rFonts w:ascii="Arial Narrow" w:hAnsi="Arial Narrow"/>
                      <w:color w:val="000000"/>
                      <w:sz w:val="18"/>
                      <w:szCs w:val="16"/>
                    </w:rPr>
                  </w:rPrChange>
                </w:rPr>
                <w:t>0,257</w:t>
              </w:r>
            </w:ins>
          </w:p>
        </w:tc>
        <w:tc>
          <w:tcPr>
            <w:tcW w:w="613" w:type="dxa"/>
            <w:tcBorders>
              <w:top w:val="nil"/>
              <w:left w:val="single" w:sz="6" w:space="0" w:color="auto"/>
              <w:bottom w:val="nil"/>
              <w:right w:val="single" w:sz="6" w:space="0" w:color="auto"/>
            </w:tcBorders>
            <w:shd w:val="clear" w:color="auto" w:fill="auto"/>
            <w:noWrap/>
            <w:vAlign w:val="bottom"/>
            <w:hideMark/>
          </w:tcPr>
          <w:p w14:paraId="38BC1CD3" w14:textId="77777777" w:rsidR="00266CE2" w:rsidRPr="00F107BB" w:rsidRDefault="00266CE2" w:rsidP="003B181B">
            <w:pPr>
              <w:jc w:val="center"/>
              <w:rPr>
                <w:ins w:id="686" w:author="David Villota Miranda" w:date="2021-09-29T23:15:00Z"/>
                <w:rFonts w:ascii="Arial Narrow" w:hAnsi="Arial Narrow"/>
                <w:color w:val="000000"/>
                <w:sz w:val="16"/>
                <w:szCs w:val="16"/>
                <w:rPrChange w:id="687" w:author="David Villota Miranda" w:date="2021-09-30T18:12:00Z">
                  <w:rPr>
                    <w:ins w:id="688" w:author="David Villota Miranda" w:date="2021-09-29T23:15:00Z"/>
                    <w:rFonts w:ascii="Arial Narrow" w:hAnsi="Arial Narrow"/>
                    <w:color w:val="000000"/>
                    <w:sz w:val="18"/>
                    <w:szCs w:val="16"/>
                  </w:rPr>
                </w:rPrChange>
              </w:rPr>
            </w:pPr>
            <w:ins w:id="689" w:author="David Villota Miranda" w:date="2021-09-29T23:15:00Z">
              <w:r w:rsidRPr="00F107BB">
                <w:rPr>
                  <w:rFonts w:ascii="Arial Narrow" w:hAnsi="Arial Narrow"/>
                  <w:color w:val="000000"/>
                  <w:sz w:val="16"/>
                  <w:szCs w:val="16"/>
                  <w:rPrChange w:id="690" w:author="David Villota Miranda" w:date="2021-09-30T18:12:00Z">
                    <w:rPr>
                      <w:rFonts w:ascii="Arial Narrow" w:hAnsi="Arial Narrow"/>
                      <w:color w:val="000000"/>
                      <w:sz w:val="18"/>
                      <w:szCs w:val="16"/>
                    </w:rPr>
                  </w:rPrChange>
                </w:rPr>
                <w:t>0,212</w:t>
              </w:r>
            </w:ins>
          </w:p>
        </w:tc>
        <w:tc>
          <w:tcPr>
            <w:tcW w:w="709" w:type="dxa"/>
            <w:tcBorders>
              <w:top w:val="nil"/>
              <w:left w:val="single" w:sz="6" w:space="0" w:color="auto"/>
              <w:bottom w:val="nil"/>
              <w:right w:val="single" w:sz="6" w:space="0" w:color="auto"/>
            </w:tcBorders>
            <w:shd w:val="clear" w:color="auto" w:fill="auto"/>
            <w:noWrap/>
            <w:vAlign w:val="bottom"/>
            <w:hideMark/>
          </w:tcPr>
          <w:p w14:paraId="23AA8E17" w14:textId="77777777" w:rsidR="00266CE2" w:rsidRPr="00F107BB" w:rsidRDefault="00266CE2" w:rsidP="003B181B">
            <w:pPr>
              <w:jc w:val="center"/>
              <w:rPr>
                <w:ins w:id="691" w:author="David Villota Miranda" w:date="2021-09-29T23:15:00Z"/>
                <w:rFonts w:ascii="Arial Narrow" w:hAnsi="Arial Narrow"/>
                <w:color w:val="000000"/>
                <w:sz w:val="16"/>
                <w:szCs w:val="16"/>
                <w:rPrChange w:id="692" w:author="David Villota Miranda" w:date="2021-09-30T18:12:00Z">
                  <w:rPr>
                    <w:ins w:id="693" w:author="David Villota Miranda" w:date="2021-09-29T23:15:00Z"/>
                    <w:rFonts w:ascii="Arial Narrow" w:hAnsi="Arial Narrow"/>
                    <w:color w:val="000000"/>
                    <w:sz w:val="18"/>
                    <w:szCs w:val="16"/>
                  </w:rPr>
                </w:rPrChange>
              </w:rPr>
            </w:pPr>
            <w:ins w:id="694" w:author="David Villota Miranda" w:date="2021-09-29T23:15:00Z">
              <w:r w:rsidRPr="00F107BB">
                <w:rPr>
                  <w:rFonts w:ascii="Arial Narrow" w:hAnsi="Arial Narrow"/>
                  <w:color w:val="000000"/>
                  <w:sz w:val="16"/>
                  <w:szCs w:val="16"/>
                  <w:rPrChange w:id="695" w:author="David Villota Miranda" w:date="2021-09-30T18:12:00Z">
                    <w:rPr>
                      <w:rFonts w:ascii="Arial Narrow" w:hAnsi="Arial Narrow"/>
                      <w:color w:val="000000"/>
                      <w:sz w:val="18"/>
                      <w:szCs w:val="16"/>
                    </w:rPr>
                  </w:rPrChange>
                </w:rPr>
                <w:t>0,469</w:t>
              </w:r>
            </w:ins>
          </w:p>
        </w:tc>
        <w:tc>
          <w:tcPr>
            <w:tcW w:w="567" w:type="dxa"/>
            <w:tcBorders>
              <w:top w:val="nil"/>
              <w:left w:val="single" w:sz="6" w:space="0" w:color="auto"/>
              <w:bottom w:val="nil"/>
              <w:right w:val="single" w:sz="6" w:space="0" w:color="auto"/>
            </w:tcBorders>
            <w:shd w:val="clear" w:color="auto" w:fill="auto"/>
            <w:noWrap/>
            <w:vAlign w:val="bottom"/>
            <w:hideMark/>
          </w:tcPr>
          <w:p w14:paraId="6119CE1D" w14:textId="77777777" w:rsidR="00266CE2" w:rsidRPr="00F107BB" w:rsidRDefault="00266CE2" w:rsidP="003B181B">
            <w:pPr>
              <w:jc w:val="center"/>
              <w:rPr>
                <w:ins w:id="696" w:author="David Villota Miranda" w:date="2021-09-29T23:15:00Z"/>
                <w:rFonts w:ascii="Arial Narrow" w:hAnsi="Arial Narrow"/>
                <w:color w:val="000000"/>
                <w:sz w:val="16"/>
                <w:szCs w:val="16"/>
                <w:rPrChange w:id="697" w:author="David Villota Miranda" w:date="2021-09-30T18:12:00Z">
                  <w:rPr>
                    <w:ins w:id="698" w:author="David Villota Miranda" w:date="2021-09-29T23:15:00Z"/>
                    <w:rFonts w:ascii="Arial Narrow" w:hAnsi="Arial Narrow"/>
                    <w:color w:val="000000"/>
                    <w:sz w:val="18"/>
                    <w:szCs w:val="16"/>
                  </w:rPr>
                </w:rPrChange>
              </w:rPr>
            </w:pPr>
            <w:ins w:id="699" w:author="David Villota Miranda" w:date="2021-09-29T23:15:00Z">
              <w:r w:rsidRPr="00F107BB">
                <w:rPr>
                  <w:rFonts w:ascii="Arial Narrow" w:hAnsi="Arial Narrow"/>
                  <w:color w:val="000000"/>
                  <w:sz w:val="16"/>
                  <w:szCs w:val="16"/>
                  <w:rPrChange w:id="700" w:author="David Villota Miranda" w:date="2021-09-30T18:12:00Z">
                    <w:rPr>
                      <w:rFonts w:ascii="Arial Narrow" w:hAnsi="Arial Narrow"/>
                      <w:color w:val="000000"/>
                      <w:sz w:val="18"/>
                      <w:szCs w:val="16"/>
                    </w:rPr>
                  </w:rPrChange>
                </w:rPr>
                <w:t>0,066</w:t>
              </w:r>
            </w:ins>
          </w:p>
        </w:tc>
        <w:tc>
          <w:tcPr>
            <w:tcW w:w="567" w:type="dxa"/>
            <w:tcBorders>
              <w:top w:val="nil"/>
              <w:left w:val="single" w:sz="6" w:space="0" w:color="auto"/>
              <w:bottom w:val="nil"/>
              <w:right w:val="single" w:sz="6" w:space="0" w:color="auto"/>
            </w:tcBorders>
            <w:shd w:val="clear" w:color="auto" w:fill="auto"/>
            <w:noWrap/>
            <w:vAlign w:val="bottom"/>
            <w:hideMark/>
          </w:tcPr>
          <w:p w14:paraId="36050C7F" w14:textId="77777777" w:rsidR="00266CE2" w:rsidRPr="00F107BB" w:rsidRDefault="00266CE2" w:rsidP="003B181B">
            <w:pPr>
              <w:jc w:val="center"/>
              <w:rPr>
                <w:ins w:id="701" w:author="David Villota Miranda" w:date="2021-09-29T23:15:00Z"/>
                <w:rFonts w:ascii="Arial Narrow" w:hAnsi="Arial Narrow"/>
                <w:color w:val="000000"/>
                <w:sz w:val="16"/>
                <w:szCs w:val="16"/>
                <w:rPrChange w:id="702" w:author="David Villota Miranda" w:date="2021-09-30T18:12:00Z">
                  <w:rPr>
                    <w:ins w:id="703" w:author="David Villota Miranda" w:date="2021-09-29T23:15:00Z"/>
                    <w:rFonts w:ascii="Arial Narrow" w:hAnsi="Arial Narrow"/>
                    <w:color w:val="000000"/>
                    <w:sz w:val="18"/>
                    <w:szCs w:val="16"/>
                  </w:rPr>
                </w:rPrChange>
              </w:rPr>
            </w:pPr>
            <w:ins w:id="704" w:author="David Villota Miranda" w:date="2021-09-29T23:15:00Z">
              <w:r w:rsidRPr="00F107BB">
                <w:rPr>
                  <w:rFonts w:ascii="Arial Narrow" w:hAnsi="Arial Narrow"/>
                  <w:color w:val="000000"/>
                  <w:sz w:val="16"/>
                  <w:szCs w:val="16"/>
                  <w:rPrChange w:id="705" w:author="David Villota Miranda" w:date="2021-09-30T18:12:00Z">
                    <w:rPr>
                      <w:rFonts w:ascii="Arial Narrow" w:hAnsi="Arial Narrow"/>
                      <w:color w:val="000000"/>
                      <w:sz w:val="18"/>
                      <w:szCs w:val="16"/>
                    </w:rPr>
                  </w:rPrChange>
                </w:rPr>
                <w:t>0,153</w:t>
              </w:r>
            </w:ins>
          </w:p>
        </w:tc>
        <w:tc>
          <w:tcPr>
            <w:tcW w:w="515" w:type="dxa"/>
            <w:tcBorders>
              <w:top w:val="nil"/>
              <w:left w:val="single" w:sz="6" w:space="0" w:color="auto"/>
              <w:bottom w:val="nil"/>
              <w:right w:val="single" w:sz="6" w:space="0" w:color="auto"/>
            </w:tcBorders>
            <w:shd w:val="clear" w:color="auto" w:fill="auto"/>
            <w:noWrap/>
            <w:vAlign w:val="bottom"/>
            <w:hideMark/>
          </w:tcPr>
          <w:p w14:paraId="7ABD356E" w14:textId="77777777" w:rsidR="00266CE2" w:rsidRPr="00F107BB" w:rsidRDefault="00266CE2" w:rsidP="003B181B">
            <w:pPr>
              <w:jc w:val="center"/>
              <w:rPr>
                <w:ins w:id="706" w:author="David Villota Miranda" w:date="2021-09-29T23:15:00Z"/>
                <w:rFonts w:ascii="Arial Narrow" w:hAnsi="Arial Narrow"/>
                <w:color w:val="000000"/>
                <w:sz w:val="16"/>
                <w:szCs w:val="16"/>
                <w:rPrChange w:id="707" w:author="David Villota Miranda" w:date="2021-09-30T18:12:00Z">
                  <w:rPr>
                    <w:ins w:id="708" w:author="David Villota Miranda" w:date="2021-09-29T23:15:00Z"/>
                    <w:rFonts w:ascii="Arial Narrow" w:hAnsi="Arial Narrow"/>
                    <w:color w:val="000000"/>
                    <w:sz w:val="18"/>
                    <w:szCs w:val="16"/>
                  </w:rPr>
                </w:rPrChange>
              </w:rPr>
            </w:pPr>
            <w:ins w:id="709" w:author="David Villota Miranda" w:date="2021-09-29T23:15:00Z">
              <w:r w:rsidRPr="00F107BB">
                <w:rPr>
                  <w:rFonts w:ascii="Arial Narrow" w:hAnsi="Arial Narrow"/>
                  <w:color w:val="000000"/>
                  <w:sz w:val="16"/>
                  <w:szCs w:val="16"/>
                  <w:rPrChange w:id="710" w:author="David Villota Miranda" w:date="2021-09-30T18:12:00Z">
                    <w:rPr>
                      <w:rFonts w:ascii="Arial Narrow" w:hAnsi="Arial Narrow"/>
                      <w:color w:val="000000"/>
                      <w:sz w:val="18"/>
                      <w:szCs w:val="16"/>
                    </w:rPr>
                  </w:rPrChange>
                </w:rPr>
                <w:t>0,088</w:t>
              </w:r>
            </w:ins>
          </w:p>
        </w:tc>
        <w:tc>
          <w:tcPr>
            <w:tcW w:w="619" w:type="dxa"/>
            <w:tcBorders>
              <w:top w:val="nil"/>
              <w:left w:val="single" w:sz="6" w:space="0" w:color="auto"/>
              <w:bottom w:val="nil"/>
              <w:right w:val="single" w:sz="6" w:space="0" w:color="auto"/>
            </w:tcBorders>
            <w:shd w:val="clear" w:color="auto" w:fill="auto"/>
            <w:noWrap/>
            <w:vAlign w:val="bottom"/>
            <w:hideMark/>
          </w:tcPr>
          <w:p w14:paraId="47B7C03C" w14:textId="77777777" w:rsidR="00266CE2" w:rsidRPr="00F107BB" w:rsidRDefault="00266CE2" w:rsidP="003B181B">
            <w:pPr>
              <w:jc w:val="center"/>
              <w:rPr>
                <w:ins w:id="711" w:author="David Villota Miranda" w:date="2021-09-29T23:15:00Z"/>
                <w:rFonts w:ascii="Arial Narrow" w:hAnsi="Arial Narrow"/>
                <w:color w:val="000000"/>
                <w:sz w:val="16"/>
                <w:szCs w:val="16"/>
                <w:rPrChange w:id="712" w:author="David Villota Miranda" w:date="2021-09-30T18:12:00Z">
                  <w:rPr>
                    <w:ins w:id="713" w:author="David Villota Miranda" w:date="2021-09-29T23:15:00Z"/>
                    <w:rFonts w:ascii="Arial Narrow" w:hAnsi="Arial Narrow"/>
                    <w:color w:val="000000"/>
                    <w:sz w:val="18"/>
                    <w:szCs w:val="16"/>
                  </w:rPr>
                </w:rPrChange>
              </w:rPr>
            </w:pPr>
            <w:ins w:id="714" w:author="David Villota Miranda" w:date="2021-09-29T23:15:00Z">
              <w:r w:rsidRPr="00F107BB">
                <w:rPr>
                  <w:rFonts w:ascii="Arial Narrow" w:hAnsi="Arial Narrow"/>
                  <w:color w:val="000000"/>
                  <w:sz w:val="16"/>
                  <w:szCs w:val="16"/>
                  <w:rPrChange w:id="715" w:author="David Villota Miranda" w:date="2021-09-30T18:12:00Z">
                    <w:rPr>
                      <w:rFonts w:ascii="Arial Narrow" w:hAnsi="Arial Narrow"/>
                      <w:color w:val="000000"/>
                      <w:sz w:val="18"/>
                      <w:szCs w:val="16"/>
                    </w:rPr>
                  </w:rPrChange>
                </w:rPr>
                <w:t>0,913</w:t>
              </w:r>
            </w:ins>
          </w:p>
        </w:tc>
        <w:tc>
          <w:tcPr>
            <w:tcW w:w="567" w:type="dxa"/>
            <w:tcBorders>
              <w:top w:val="nil"/>
              <w:left w:val="single" w:sz="6" w:space="0" w:color="auto"/>
              <w:bottom w:val="nil"/>
              <w:right w:val="single" w:sz="6" w:space="0" w:color="auto"/>
            </w:tcBorders>
            <w:shd w:val="clear" w:color="auto" w:fill="auto"/>
            <w:noWrap/>
            <w:vAlign w:val="bottom"/>
            <w:hideMark/>
          </w:tcPr>
          <w:p w14:paraId="6F56A0A0" w14:textId="77777777" w:rsidR="00266CE2" w:rsidRPr="00F107BB" w:rsidRDefault="00266CE2" w:rsidP="003B181B">
            <w:pPr>
              <w:jc w:val="center"/>
              <w:rPr>
                <w:ins w:id="716" w:author="David Villota Miranda" w:date="2021-09-29T23:15:00Z"/>
                <w:rFonts w:ascii="Arial Narrow" w:hAnsi="Arial Narrow"/>
                <w:color w:val="000000"/>
                <w:sz w:val="16"/>
                <w:szCs w:val="16"/>
                <w:rPrChange w:id="717" w:author="David Villota Miranda" w:date="2021-09-30T18:12:00Z">
                  <w:rPr>
                    <w:ins w:id="718" w:author="David Villota Miranda" w:date="2021-09-29T23:15:00Z"/>
                    <w:rFonts w:ascii="Arial Narrow" w:hAnsi="Arial Narrow"/>
                    <w:color w:val="000000"/>
                    <w:sz w:val="18"/>
                    <w:szCs w:val="16"/>
                  </w:rPr>
                </w:rPrChange>
              </w:rPr>
            </w:pPr>
            <w:ins w:id="719" w:author="David Villota Miranda" w:date="2021-09-29T23:15:00Z">
              <w:r w:rsidRPr="00F107BB">
                <w:rPr>
                  <w:rFonts w:ascii="Arial Narrow" w:hAnsi="Arial Narrow"/>
                  <w:color w:val="000000"/>
                  <w:sz w:val="16"/>
                  <w:szCs w:val="16"/>
                  <w:rPrChange w:id="720" w:author="David Villota Miranda" w:date="2021-09-30T18:12:00Z">
                    <w:rPr>
                      <w:rFonts w:ascii="Arial Narrow" w:hAnsi="Arial Narrow"/>
                      <w:color w:val="000000"/>
                      <w:sz w:val="18"/>
                      <w:szCs w:val="16"/>
                    </w:rPr>
                  </w:rPrChange>
                </w:rPr>
                <w:t>0,150</w:t>
              </w:r>
            </w:ins>
          </w:p>
        </w:tc>
        <w:tc>
          <w:tcPr>
            <w:tcW w:w="527" w:type="dxa"/>
            <w:tcBorders>
              <w:top w:val="nil"/>
              <w:left w:val="single" w:sz="6" w:space="0" w:color="auto"/>
              <w:bottom w:val="nil"/>
              <w:right w:val="single" w:sz="6" w:space="0" w:color="auto"/>
            </w:tcBorders>
            <w:shd w:val="clear" w:color="auto" w:fill="auto"/>
            <w:noWrap/>
            <w:vAlign w:val="bottom"/>
            <w:hideMark/>
          </w:tcPr>
          <w:p w14:paraId="695D0A5E" w14:textId="77777777" w:rsidR="00266CE2" w:rsidRPr="00F107BB" w:rsidRDefault="00266CE2" w:rsidP="003B181B">
            <w:pPr>
              <w:jc w:val="center"/>
              <w:rPr>
                <w:ins w:id="721" w:author="David Villota Miranda" w:date="2021-09-29T23:15:00Z"/>
                <w:rFonts w:ascii="Arial Narrow" w:hAnsi="Arial Narrow"/>
                <w:color w:val="000000"/>
                <w:sz w:val="16"/>
                <w:szCs w:val="16"/>
                <w:rPrChange w:id="722" w:author="David Villota Miranda" w:date="2021-09-30T18:12:00Z">
                  <w:rPr>
                    <w:ins w:id="723" w:author="David Villota Miranda" w:date="2021-09-29T23:15:00Z"/>
                    <w:rFonts w:ascii="Arial Narrow" w:hAnsi="Arial Narrow"/>
                    <w:color w:val="000000"/>
                    <w:sz w:val="18"/>
                    <w:szCs w:val="16"/>
                  </w:rPr>
                </w:rPrChange>
              </w:rPr>
            </w:pPr>
            <w:ins w:id="724" w:author="David Villota Miranda" w:date="2021-09-29T23:15:00Z">
              <w:r w:rsidRPr="00F107BB">
                <w:rPr>
                  <w:rFonts w:ascii="Arial Narrow" w:hAnsi="Arial Narrow"/>
                  <w:color w:val="000000"/>
                  <w:sz w:val="16"/>
                  <w:szCs w:val="16"/>
                  <w:rPrChange w:id="725" w:author="David Villota Miranda" w:date="2021-09-30T18:12:00Z">
                    <w:rPr>
                      <w:rFonts w:ascii="Arial Narrow" w:hAnsi="Arial Narrow"/>
                      <w:color w:val="000000"/>
                      <w:sz w:val="18"/>
                      <w:szCs w:val="16"/>
                    </w:rPr>
                  </w:rPrChange>
                </w:rPr>
                <w:t>0,246</w:t>
              </w:r>
            </w:ins>
          </w:p>
        </w:tc>
        <w:tc>
          <w:tcPr>
            <w:tcW w:w="607" w:type="dxa"/>
            <w:tcBorders>
              <w:top w:val="nil"/>
              <w:left w:val="single" w:sz="6" w:space="0" w:color="auto"/>
              <w:bottom w:val="nil"/>
              <w:right w:val="single" w:sz="6" w:space="0" w:color="auto"/>
            </w:tcBorders>
            <w:shd w:val="clear" w:color="auto" w:fill="auto"/>
            <w:noWrap/>
            <w:vAlign w:val="bottom"/>
            <w:hideMark/>
          </w:tcPr>
          <w:p w14:paraId="316395E3" w14:textId="77777777" w:rsidR="00266CE2" w:rsidRPr="00F107BB" w:rsidRDefault="00266CE2" w:rsidP="003B181B">
            <w:pPr>
              <w:jc w:val="center"/>
              <w:rPr>
                <w:ins w:id="726" w:author="David Villota Miranda" w:date="2021-09-29T23:15:00Z"/>
                <w:rFonts w:ascii="Arial Narrow" w:hAnsi="Arial Narrow"/>
                <w:color w:val="000000"/>
                <w:sz w:val="16"/>
                <w:szCs w:val="16"/>
                <w:rPrChange w:id="727" w:author="David Villota Miranda" w:date="2021-09-30T18:12:00Z">
                  <w:rPr>
                    <w:ins w:id="728" w:author="David Villota Miranda" w:date="2021-09-29T23:15:00Z"/>
                    <w:rFonts w:ascii="Arial Narrow" w:hAnsi="Arial Narrow"/>
                    <w:color w:val="000000"/>
                    <w:sz w:val="18"/>
                    <w:szCs w:val="16"/>
                  </w:rPr>
                </w:rPrChange>
              </w:rPr>
            </w:pPr>
            <w:ins w:id="729" w:author="David Villota Miranda" w:date="2021-09-29T23:15:00Z">
              <w:r w:rsidRPr="00F107BB">
                <w:rPr>
                  <w:rFonts w:ascii="Arial Narrow" w:hAnsi="Arial Narrow"/>
                  <w:color w:val="000000"/>
                  <w:sz w:val="16"/>
                  <w:szCs w:val="16"/>
                  <w:rPrChange w:id="730" w:author="David Villota Miranda" w:date="2021-09-30T18:12:00Z">
                    <w:rPr>
                      <w:rFonts w:ascii="Arial Narrow" w:hAnsi="Arial Narrow"/>
                      <w:color w:val="000000"/>
                      <w:sz w:val="18"/>
                      <w:szCs w:val="16"/>
                    </w:rPr>
                  </w:rPrChange>
                </w:rPr>
                <w:t>0,434</w:t>
              </w:r>
            </w:ins>
          </w:p>
        </w:tc>
        <w:tc>
          <w:tcPr>
            <w:tcW w:w="567" w:type="dxa"/>
            <w:tcBorders>
              <w:top w:val="nil"/>
              <w:left w:val="single" w:sz="6" w:space="0" w:color="auto"/>
              <w:bottom w:val="nil"/>
              <w:right w:val="single" w:sz="6" w:space="0" w:color="auto"/>
            </w:tcBorders>
            <w:shd w:val="clear" w:color="auto" w:fill="auto"/>
            <w:noWrap/>
            <w:vAlign w:val="bottom"/>
            <w:hideMark/>
          </w:tcPr>
          <w:p w14:paraId="5479E1DB" w14:textId="77777777" w:rsidR="00266CE2" w:rsidRPr="00F107BB" w:rsidRDefault="00266CE2" w:rsidP="003B181B">
            <w:pPr>
              <w:jc w:val="center"/>
              <w:rPr>
                <w:ins w:id="731" w:author="David Villota Miranda" w:date="2021-09-29T23:15:00Z"/>
                <w:rFonts w:ascii="Arial Narrow" w:hAnsi="Arial Narrow"/>
                <w:color w:val="000000"/>
                <w:sz w:val="16"/>
                <w:szCs w:val="16"/>
                <w:rPrChange w:id="732" w:author="David Villota Miranda" w:date="2021-09-30T18:12:00Z">
                  <w:rPr>
                    <w:ins w:id="733" w:author="David Villota Miranda" w:date="2021-09-29T23:15:00Z"/>
                    <w:rFonts w:ascii="Arial Narrow" w:hAnsi="Arial Narrow"/>
                    <w:color w:val="000000"/>
                    <w:sz w:val="18"/>
                    <w:szCs w:val="16"/>
                  </w:rPr>
                </w:rPrChange>
              </w:rPr>
            </w:pPr>
            <w:ins w:id="734" w:author="David Villota Miranda" w:date="2021-09-29T23:15:00Z">
              <w:r w:rsidRPr="00F107BB">
                <w:rPr>
                  <w:rFonts w:ascii="Arial Narrow" w:hAnsi="Arial Narrow"/>
                  <w:color w:val="000000"/>
                  <w:sz w:val="16"/>
                  <w:szCs w:val="16"/>
                  <w:rPrChange w:id="735" w:author="David Villota Miranda" w:date="2021-09-30T18:12:00Z">
                    <w:rPr>
                      <w:rFonts w:ascii="Arial Narrow" w:hAnsi="Arial Narrow"/>
                      <w:color w:val="000000"/>
                      <w:sz w:val="18"/>
                      <w:szCs w:val="16"/>
                    </w:rPr>
                  </w:rPrChange>
                </w:rPr>
                <w:t>0,312</w:t>
              </w:r>
            </w:ins>
          </w:p>
        </w:tc>
        <w:tc>
          <w:tcPr>
            <w:tcW w:w="567" w:type="dxa"/>
            <w:tcBorders>
              <w:left w:val="single" w:sz="6" w:space="0" w:color="auto"/>
            </w:tcBorders>
            <w:shd w:val="clear" w:color="auto" w:fill="auto"/>
            <w:noWrap/>
            <w:vAlign w:val="bottom"/>
            <w:hideMark/>
          </w:tcPr>
          <w:p w14:paraId="62DA77D5" w14:textId="77777777" w:rsidR="00266CE2" w:rsidRPr="00F107BB" w:rsidRDefault="00266CE2" w:rsidP="003B181B">
            <w:pPr>
              <w:jc w:val="center"/>
              <w:rPr>
                <w:ins w:id="736" w:author="David Villota Miranda" w:date="2021-09-29T23:15:00Z"/>
                <w:rFonts w:ascii="Arial Narrow" w:hAnsi="Arial Narrow"/>
                <w:color w:val="000000"/>
                <w:sz w:val="16"/>
                <w:szCs w:val="16"/>
                <w:rPrChange w:id="737" w:author="David Villota Miranda" w:date="2021-09-30T18:12:00Z">
                  <w:rPr>
                    <w:ins w:id="738" w:author="David Villota Miranda" w:date="2021-09-29T23:15:00Z"/>
                    <w:rFonts w:ascii="Arial Narrow" w:hAnsi="Arial Narrow"/>
                    <w:color w:val="000000"/>
                    <w:sz w:val="18"/>
                    <w:szCs w:val="16"/>
                  </w:rPr>
                </w:rPrChange>
              </w:rPr>
            </w:pPr>
            <w:ins w:id="739" w:author="David Villota Miranda" w:date="2021-09-29T23:15:00Z">
              <w:r w:rsidRPr="00F107BB">
                <w:rPr>
                  <w:rFonts w:ascii="Arial Narrow" w:hAnsi="Arial Narrow"/>
                  <w:color w:val="000000"/>
                  <w:sz w:val="16"/>
                  <w:szCs w:val="16"/>
                  <w:rPrChange w:id="740" w:author="David Villota Miranda" w:date="2021-09-30T18:12:00Z">
                    <w:rPr>
                      <w:rFonts w:ascii="Arial Narrow" w:hAnsi="Arial Narrow"/>
                      <w:color w:val="000000"/>
                      <w:sz w:val="18"/>
                      <w:szCs w:val="16"/>
                    </w:rPr>
                  </w:rPrChange>
                </w:rPr>
                <w:t>0,425</w:t>
              </w:r>
            </w:ins>
          </w:p>
        </w:tc>
      </w:tr>
      <w:tr w:rsidR="00266CE2" w:rsidRPr="00C84B72" w14:paraId="584D7485" w14:textId="77777777" w:rsidTr="003B181B">
        <w:trPr>
          <w:trHeight w:val="288"/>
          <w:ins w:id="741" w:author="David Villota Miranda" w:date="2021-09-29T23:15:00Z"/>
        </w:trPr>
        <w:tc>
          <w:tcPr>
            <w:tcW w:w="515" w:type="dxa"/>
            <w:tcBorders>
              <w:top w:val="nil"/>
              <w:bottom w:val="nil"/>
              <w:right w:val="single" w:sz="6" w:space="0" w:color="auto"/>
            </w:tcBorders>
            <w:shd w:val="clear" w:color="auto" w:fill="auto"/>
            <w:noWrap/>
            <w:vAlign w:val="bottom"/>
            <w:hideMark/>
          </w:tcPr>
          <w:p w14:paraId="51270870" w14:textId="77777777" w:rsidR="00266CE2" w:rsidRPr="00F107BB" w:rsidRDefault="00266CE2" w:rsidP="003B181B">
            <w:pPr>
              <w:jc w:val="center"/>
              <w:rPr>
                <w:ins w:id="742" w:author="David Villota Miranda" w:date="2021-09-29T23:15:00Z"/>
                <w:rFonts w:ascii="Arial Narrow" w:hAnsi="Arial Narrow"/>
                <w:color w:val="000000"/>
                <w:sz w:val="16"/>
                <w:szCs w:val="16"/>
                <w:rPrChange w:id="743" w:author="David Villota Miranda" w:date="2021-09-30T18:12:00Z">
                  <w:rPr>
                    <w:ins w:id="744" w:author="David Villota Miranda" w:date="2021-09-29T23:15:00Z"/>
                    <w:rFonts w:ascii="Arial Narrow" w:hAnsi="Arial Narrow"/>
                    <w:color w:val="000000"/>
                    <w:sz w:val="18"/>
                    <w:szCs w:val="16"/>
                  </w:rPr>
                </w:rPrChange>
              </w:rPr>
            </w:pPr>
            <w:ins w:id="745" w:author="David Villota Miranda" w:date="2021-09-29T23:15:00Z">
              <w:r w:rsidRPr="00F107BB">
                <w:rPr>
                  <w:rFonts w:ascii="Arial Narrow" w:hAnsi="Arial Narrow"/>
                  <w:color w:val="000000"/>
                  <w:sz w:val="16"/>
                  <w:szCs w:val="16"/>
                  <w:rPrChange w:id="746" w:author="David Villota Miranda" w:date="2021-09-30T18:12:00Z">
                    <w:rPr>
                      <w:rFonts w:ascii="Arial Narrow" w:hAnsi="Arial Narrow"/>
                      <w:color w:val="000000"/>
                      <w:sz w:val="18"/>
                      <w:szCs w:val="16"/>
                    </w:rPr>
                  </w:rPrChange>
                </w:rPr>
                <w:t>0,300</w:t>
              </w:r>
            </w:ins>
          </w:p>
        </w:tc>
        <w:tc>
          <w:tcPr>
            <w:tcW w:w="631" w:type="dxa"/>
            <w:tcBorders>
              <w:top w:val="nil"/>
              <w:left w:val="single" w:sz="6" w:space="0" w:color="auto"/>
              <w:bottom w:val="nil"/>
              <w:right w:val="single" w:sz="6" w:space="0" w:color="auto"/>
            </w:tcBorders>
            <w:shd w:val="clear" w:color="auto" w:fill="auto"/>
            <w:noWrap/>
            <w:vAlign w:val="bottom"/>
            <w:hideMark/>
          </w:tcPr>
          <w:p w14:paraId="617B7F6F" w14:textId="77777777" w:rsidR="00266CE2" w:rsidRPr="00F107BB" w:rsidRDefault="00266CE2" w:rsidP="003B181B">
            <w:pPr>
              <w:jc w:val="center"/>
              <w:rPr>
                <w:ins w:id="747" w:author="David Villota Miranda" w:date="2021-09-29T23:15:00Z"/>
                <w:rFonts w:ascii="Arial Narrow" w:hAnsi="Arial Narrow"/>
                <w:color w:val="000000"/>
                <w:sz w:val="16"/>
                <w:szCs w:val="16"/>
                <w:rPrChange w:id="748" w:author="David Villota Miranda" w:date="2021-09-30T18:12:00Z">
                  <w:rPr>
                    <w:ins w:id="749" w:author="David Villota Miranda" w:date="2021-09-29T23:15:00Z"/>
                    <w:rFonts w:ascii="Arial Narrow" w:hAnsi="Arial Narrow"/>
                    <w:color w:val="000000"/>
                    <w:sz w:val="18"/>
                    <w:szCs w:val="16"/>
                  </w:rPr>
                </w:rPrChange>
              </w:rPr>
            </w:pPr>
            <w:ins w:id="750" w:author="David Villota Miranda" w:date="2021-09-29T23:15:00Z">
              <w:r w:rsidRPr="00F107BB">
                <w:rPr>
                  <w:rFonts w:ascii="Arial Narrow" w:hAnsi="Arial Narrow"/>
                  <w:color w:val="000000"/>
                  <w:sz w:val="16"/>
                  <w:szCs w:val="16"/>
                  <w:rPrChange w:id="751" w:author="David Villota Miranda" w:date="2021-09-30T18:12:00Z">
                    <w:rPr>
                      <w:rFonts w:ascii="Arial Narrow" w:hAnsi="Arial Narrow"/>
                      <w:color w:val="000000"/>
                      <w:sz w:val="18"/>
                      <w:szCs w:val="16"/>
                    </w:rPr>
                  </w:rPrChange>
                </w:rPr>
                <w:t>0,265</w:t>
              </w:r>
            </w:ins>
          </w:p>
        </w:tc>
        <w:tc>
          <w:tcPr>
            <w:tcW w:w="613" w:type="dxa"/>
            <w:tcBorders>
              <w:top w:val="nil"/>
              <w:left w:val="single" w:sz="6" w:space="0" w:color="auto"/>
              <w:bottom w:val="nil"/>
              <w:right w:val="single" w:sz="6" w:space="0" w:color="auto"/>
            </w:tcBorders>
            <w:shd w:val="clear" w:color="auto" w:fill="auto"/>
            <w:noWrap/>
            <w:vAlign w:val="bottom"/>
            <w:hideMark/>
          </w:tcPr>
          <w:p w14:paraId="59D4C1DB" w14:textId="77777777" w:rsidR="00266CE2" w:rsidRPr="00F107BB" w:rsidRDefault="00266CE2" w:rsidP="003B181B">
            <w:pPr>
              <w:jc w:val="center"/>
              <w:rPr>
                <w:ins w:id="752" w:author="David Villota Miranda" w:date="2021-09-29T23:15:00Z"/>
                <w:rFonts w:ascii="Arial Narrow" w:hAnsi="Arial Narrow"/>
                <w:color w:val="000000"/>
                <w:sz w:val="16"/>
                <w:szCs w:val="16"/>
                <w:rPrChange w:id="753" w:author="David Villota Miranda" w:date="2021-09-30T18:12:00Z">
                  <w:rPr>
                    <w:ins w:id="754" w:author="David Villota Miranda" w:date="2021-09-29T23:15:00Z"/>
                    <w:rFonts w:ascii="Arial Narrow" w:hAnsi="Arial Narrow"/>
                    <w:color w:val="000000"/>
                    <w:sz w:val="18"/>
                    <w:szCs w:val="16"/>
                  </w:rPr>
                </w:rPrChange>
              </w:rPr>
            </w:pPr>
            <w:ins w:id="755" w:author="David Villota Miranda" w:date="2021-09-29T23:15:00Z">
              <w:r w:rsidRPr="00F107BB">
                <w:rPr>
                  <w:rFonts w:ascii="Arial Narrow" w:hAnsi="Arial Narrow"/>
                  <w:color w:val="000000"/>
                  <w:sz w:val="16"/>
                  <w:szCs w:val="16"/>
                  <w:rPrChange w:id="756" w:author="David Villota Miranda" w:date="2021-09-30T18:12:00Z">
                    <w:rPr>
                      <w:rFonts w:ascii="Arial Narrow" w:hAnsi="Arial Narrow"/>
                      <w:color w:val="000000"/>
                      <w:sz w:val="18"/>
                      <w:szCs w:val="16"/>
                    </w:rPr>
                  </w:rPrChange>
                </w:rPr>
                <w:t>0,183</w:t>
              </w:r>
            </w:ins>
          </w:p>
        </w:tc>
        <w:tc>
          <w:tcPr>
            <w:tcW w:w="709" w:type="dxa"/>
            <w:tcBorders>
              <w:top w:val="nil"/>
              <w:left w:val="single" w:sz="6" w:space="0" w:color="auto"/>
              <w:bottom w:val="nil"/>
              <w:right w:val="single" w:sz="6" w:space="0" w:color="auto"/>
            </w:tcBorders>
            <w:shd w:val="clear" w:color="auto" w:fill="auto"/>
            <w:noWrap/>
            <w:vAlign w:val="bottom"/>
            <w:hideMark/>
          </w:tcPr>
          <w:p w14:paraId="521DC40D" w14:textId="77777777" w:rsidR="00266CE2" w:rsidRPr="00F107BB" w:rsidRDefault="00266CE2" w:rsidP="003B181B">
            <w:pPr>
              <w:jc w:val="center"/>
              <w:rPr>
                <w:ins w:id="757" w:author="David Villota Miranda" w:date="2021-09-29T23:15:00Z"/>
                <w:rFonts w:ascii="Arial Narrow" w:hAnsi="Arial Narrow"/>
                <w:color w:val="000000"/>
                <w:sz w:val="16"/>
                <w:szCs w:val="16"/>
                <w:rPrChange w:id="758" w:author="David Villota Miranda" w:date="2021-09-30T18:12:00Z">
                  <w:rPr>
                    <w:ins w:id="759" w:author="David Villota Miranda" w:date="2021-09-29T23:15:00Z"/>
                    <w:rFonts w:ascii="Arial Narrow" w:hAnsi="Arial Narrow"/>
                    <w:color w:val="000000"/>
                    <w:sz w:val="18"/>
                    <w:szCs w:val="16"/>
                  </w:rPr>
                </w:rPrChange>
              </w:rPr>
            </w:pPr>
            <w:ins w:id="760" w:author="David Villota Miranda" w:date="2021-09-29T23:15:00Z">
              <w:r w:rsidRPr="00F107BB">
                <w:rPr>
                  <w:rFonts w:ascii="Arial Narrow" w:hAnsi="Arial Narrow"/>
                  <w:color w:val="000000"/>
                  <w:sz w:val="16"/>
                  <w:szCs w:val="16"/>
                  <w:rPrChange w:id="761" w:author="David Villota Miranda" w:date="2021-09-30T18:12:00Z">
                    <w:rPr>
                      <w:rFonts w:ascii="Arial Narrow" w:hAnsi="Arial Narrow"/>
                      <w:color w:val="000000"/>
                      <w:sz w:val="18"/>
                      <w:szCs w:val="16"/>
                    </w:rPr>
                  </w:rPrChange>
                </w:rPr>
                <w:t>0,448</w:t>
              </w:r>
            </w:ins>
          </w:p>
        </w:tc>
        <w:tc>
          <w:tcPr>
            <w:tcW w:w="567" w:type="dxa"/>
            <w:tcBorders>
              <w:top w:val="nil"/>
              <w:left w:val="single" w:sz="6" w:space="0" w:color="auto"/>
              <w:bottom w:val="nil"/>
              <w:right w:val="single" w:sz="6" w:space="0" w:color="auto"/>
            </w:tcBorders>
            <w:shd w:val="clear" w:color="auto" w:fill="auto"/>
            <w:noWrap/>
            <w:vAlign w:val="bottom"/>
            <w:hideMark/>
          </w:tcPr>
          <w:p w14:paraId="5AF70A3A" w14:textId="77777777" w:rsidR="00266CE2" w:rsidRPr="00F107BB" w:rsidRDefault="00266CE2" w:rsidP="003B181B">
            <w:pPr>
              <w:jc w:val="center"/>
              <w:rPr>
                <w:ins w:id="762" w:author="David Villota Miranda" w:date="2021-09-29T23:15:00Z"/>
                <w:rFonts w:ascii="Arial Narrow" w:hAnsi="Arial Narrow"/>
                <w:color w:val="000000"/>
                <w:sz w:val="16"/>
                <w:szCs w:val="16"/>
                <w:rPrChange w:id="763" w:author="David Villota Miranda" w:date="2021-09-30T18:12:00Z">
                  <w:rPr>
                    <w:ins w:id="764" w:author="David Villota Miranda" w:date="2021-09-29T23:15:00Z"/>
                    <w:rFonts w:ascii="Arial Narrow" w:hAnsi="Arial Narrow"/>
                    <w:color w:val="000000"/>
                    <w:sz w:val="18"/>
                    <w:szCs w:val="16"/>
                  </w:rPr>
                </w:rPrChange>
              </w:rPr>
            </w:pPr>
            <w:ins w:id="765" w:author="David Villota Miranda" w:date="2021-09-29T23:15:00Z">
              <w:r w:rsidRPr="00F107BB">
                <w:rPr>
                  <w:rFonts w:ascii="Arial Narrow" w:hAnsi="Arial Narrow"/>
                  <w:color w:val="000000"/>
                  <w:sz w:val="16"/>
                  <w:szCs w:val="16"/>
                  <w:rPrChange w:id="766" w:author="David Villota Miranda" w:date="2021-09-30T18:12:00Z">
                    <w:rPr>
                      <w:rFonts w:ascii="Arial Narrow" w:hAnsi="Arial Narrow"/>
                      <w:color w:val="000000"/>
                      <w:sz w:val="18"/>
                      <w:szCs w:val="16"/>
                    </w:rPr>
                  </w:rPrChange>
                </w:rPr>
                <w:t>0,087</w:t>
              </w:r>
            </w:ins>
          </w:p>
        </w:tc>
        <w:tc>
          <w:tcPr>
            <w:tcW w:w="567" w:type="dxa"/>
            <w:tcBorders>
              <w:top w:val="nil"/>
              <w:left w:val="single" w:sz="6" w:space="0" w:color="auto"/>
              <w:bottom w:val="nil"/>
              <w:right w:val="single" w:sz="6" w:space="0" w:color="auto"/>
            </w:tcBorders>
            <w:shd w:val="clear" w:color="auto" w:fill="auto"/>
            <w:noWrap/>
            <w:vAlign w:val="bottom"/>
            <w:hideMark/>
          </w:tcPr>
          <w:p w14:paraId="5250354D" w14:textId="77777777" w:rsidR="00266CE2" w:rsidRPr="00F107BB" w:rsidRDefault="00266CE2" w:rsidP="003B181B">
            <w:pPr>
              <w:jc w:val="center"/>
              <w:rPr>
                <w:ins w:id="767" w:author="David Villota Miranda" w:date="2021-09-29T23:15:00Z"/>
                <w:rFonts w:ascii="Arial Narrow" w:hAnsi="Arial Narrow"/>
                <w:color w:val="000000"/>
                <w:sz w:val="16"/>
                <w:szCs w:val="16"/>
                <w:rPrChange w:id="768" w:author="David Villota Miranda" w:date="2021-09-30T18:12:00Z">
                  <w:rPr>
                    <w:ins w:id="769" w:author="David Villota Miranda" w:date="2021-09-29T23:15:00Z"/>
                    <w:rFonts w:ascii="Arial Narrow" w:hAnsi="Arial Narrow"/>
                    <w:color w:val="000000"/>
                    <w:sz w:val="18"/>
                    <w:szCs w:val="16"/>
                  </w:rPr>
                </w:rPrChange>
              </w:rPr>
            </w:pPr>
            <w:ins w:id="770" w:author="David Villota Miranda" w:date="2021-09-29T23:15:00Z">
              <w:r w:rsidRPr="00F107BB">
                <w:rPr>
                  <w:rFonts w:ascii="Arial Narrow" w:hAnsi="Arial Narrow"/>
                  <w:color w:val="000000"/>
                  <w:sz w:val="16"/>
                  <w:szCs w:val="16"/>
                  <w:rPrChange w:id="771" w:author="David Villota Miranda" w:date="2021-09-30T18:12:00Z">
                    <w:rPr>
                      <w:rFonts w:ascii="Arial Narrow" w:hAnsi="Arial Narrow"/>
                      <w:color w:val="000000"/>
                      <w:sz w:val="18"/>
                      <w:szCs w:val="16"/>
                    </w:rPr>
                  </w:rPrChange>
                </w:rPr>
                <w:t>0,177</w:t>
              </w:r>
            </w:ins>
          </w:p>
        </w:tc>
        <w:tc>
          <w:tcPr>
            <w:tcW w:w="515" w:type="dxa"/>
            <w:tcBorders>
              <w:top w:val="nil"/>
              <w:left w:val="single" w:sz="6" w:space="0" w:color="auto"/>
              <w:bottom w:val="nil"/>
              <w:right w:val="single" w:sz="6" w:space="0" w:color="auto"/>
            </w:tcBorders>
            <w:shd w:val="clear" w:color="auto" w:fill="auto"/>
            <w:noWrap/>
            <w:vAlign w:val="bottom"/>
            <w:hideMark/>
          </w:tcPr>
          <w:p w14:paraId="6A19A9D4" w14:textId="77777777" w:rsidR="00266CE2" w:rsidRPr="00F107BB" w:rsidRDefault="00266CE2" w:rsidP="003B181B">
            <w:pPr>
              <w:jc w:val="center"/>
              <w:rPr>
                <w:ins w:id="772" w:author="David Villota Miranda" w:date="2021-09-29T23:15:00Z"/>
                <w:rFonts w:ascii="Arial Narrow" w:hAnsi="Arial Narrow"/>
                <w:color w:val="000000"/>
                <w:sz w:val="16"/>
                <w:szCs w:val="16"/>
                <w:rPrChange w:id="773" w:author="David Villota Miranda" w:date="2021-09-30T18:12:00Z">
                  <w:rPr>
                    <w:ins w:id="774" w:author="David Villota Miranda" w:date="2021-09-29T23:15:00Z"/>
                    <w:rFonts w:ascii="Arial Narrow" w:hAnsi="Arial Narrow"/>
                    <w:color w:val="000000"/>
                    <w:sz w:val="18"/>
                    <w:szCs w:val="16"/>
                  </w:rPr>
                </w:rPrChange>
              </w:rPr>
            </w:pPr>
            <w:ins w:id="775" w:author="David Villota Miranda" w:date="2021-09-29T23:15:00Z">
              <w:r w:rsidRPr="00F107BB">
                <w:rPr>
                  <w:rFonts w:ascii="Arial Narrow" w:hAnsi="Arial Narrow"/>
                  <w:color w:val="000000"/>
                  <w:sz w:val="16"/>
                  <w:szCs w:val="16"/>
                  <w:rPrChange w:id="776" w:author="David Villota Miranda" w:date="2021-09-30T18:12:00Z">
                    <w:rPr>
                      <w:rFonts w:ascii="Arial Narrow" w:hAnsi="Arial Narrow"/>
                      <w:color w:val="000000"/>
                      <w:sz w:val="18"/>
                      <w:szCs w:val="16"/>
                    </w:rPr>
                  </w:rPrChange>
                </w:rPr>
                <w:t>0,090</w:t>
              </w:r>
            </w:ins>
          </w:p>
        </w:tc>
        <w:tc>
          <w:tcPr>
            <w:tcW w:w="619" w:type="dxa"/>
            <w:tcBorders>
              <w:top w:val="nil"/>
              <w:left w:val="single" w:sz="6" w:space="0" w:color="auto"/>
              <w:bottom w:val="nil"/>
              <w:right w:val="single" w:sz="6" w:space="0" w:color="auto"/>
            </w:tcBorders>
            <w:shd w:val="clear" w:color="auto" w:fill="auto"/>
            <w:noWrap/>
            <w:vAlign w:val="bottom"/>
            <w:hideMark/>
          </w:tcPr>
          <w:p w14:paraId="75952891" w14:textId="77777777" w:rsidR="00266CE2" w:rsidRPr="00F107BB" w:rsidRDefault="00266CE2" w:rsidP="003B181B">
            <w:pPr>
              <w:jc w:val="center"/>
              <w:rPr>
                <w:ins w:id="777" w:author="David Villota Miranda" w:date="2021-09-29T23:15:00Z"/>
                <w:rFonts w:ascii="Arial Narrow" w:hAnsi="Arial Narrow"/>
                <w:color w:val="000000"/>
                <w:sz w:val="16"/>
                <w:szCs w:val="16"/>
                <w:rPrChange w:id="778" w:author="David Villota Miranda" w:date="2021-09-30T18:12:00Z">
                  <w:rPr>
                    <w:ins w:id="779" w:author="David Villota Miranda" w:date="2021-09-29T23:15:00Z"/>
                    <w:rFonts w:ascii="Arial Narrow" w:hAnsi="Arial Narrow"/>
                    <w:color w:val="000000"/>
                    <w:sz w:val="18"/>
                    <w:szCs w:val="16"/>
                  </w:rPr>
                </w:rPrChange>
              </w:rPr>
            </w:pPr>
            <w:ins w:id="780" w:author="David Villota Miranda" w:date="2021-09-29T23:15:00Z">
              <w:r w:rsidRPr="00F107BB">
                <w:rPr>
                  <w:rFonts w:ascii="Arial Narrow" w:hAnsi="Arial Narrow"/>
                  <w:color w:val="000000"/>
                  <w:sz w:val="16"/>
                  <w:szCs w:val="16"/>
                  <w:rPrChange w:id="781" w:author="David Villota Miranda" w:date="2021-09-30T18:12:00Z">
                    <w:rPr>
                      <w:rFonts w:ascii="Arial Narrow" w:hAnsi="Arial Narrow"/>
                      <w:color w:val="000000"/>
                      <w:sz w:val="18"/>
                      <w:szCs w:val="16"/>
                    </w:rPr>
                  </w:rPrChange>
                </w:rPr>
                <w:t>0,887</w:t>
              </w:r>
            </w:ins>
          </w:p>
        </w:tc>
        <w:tc>
          <w:tcPr>
            <w:tcW w:w="567" w:type="dxa"/>
            <w:tcBorders>
              <w:top w:val="nil"/>
              <w:left w:val="single" w:sz="6" w:space="0" w:color="auto"/>
              <w:bottom w:val="nil"/>
              <w:right w:val="single" w:sz="6" w:space="0" w:color="auto"/>
            </w:tcBorders>
            <w:shd w:val="clear" w:color="auto" w:fill="auto"/>
            <w:noWrap/>
            <w:vAlign w:val="bottom"/>
            <w:hideMark/>
          </w:tcPr>
          <w:p w14:paraId="76423ADC" w14:textId="77777777" w:rsidR="00266CE2" w:rsidRPr="00F107BB" w:rsidRDefault="00266CE2" w:rsidP="003B181B">
            <w:pPr>
              <w:jc w:val="center"/>
              <w:rPr>
                <w:ins w:id="782" w:author="David Villota Miranda" w:date="2021-09-29T23:15:00Z"/>
                <w:rFonts w:ascii="Arial Narrow" w:hAnsi="Arial Narrow"/>
                <w:color w:val="000000"/>
                <w:sz w:val="16"/>
                <w:szCs w:val="16"/>
                <w:rPrChange w:id="783" w:author="David Villota Miranda" w:date="2021-09-30T18:12:00Z">
                  <w:rPr>
                    <w:ins w:id="784" w:author="David Villota Miranda" w:date="2021-09-29T23:15:00Z"/>
                    <w:rFonts w:ascii="Arial Narrow" w:hAnsi="Arial Narrow"/>
                    <w:color w:val="000000"/>
                    <w:sz w:val="18"/>
                    <w:szCs w:val="16"/>
                  </w:rPr>
                </w:rPrChange>
              </w:rPr>
            </w:pPr>
            <w:ins w:id="785" w:author="David Villota Miranda" w:date="2021-09-29T23:15:00Z">
              <w:r w:rsidRPr="00F107BB">
                <w:rPr>
                  <w:rFonts w:ascii="Arial Narrow" w:hAnsi="Arial Narrow"/>
                  <w:color w:val="000000"/>
                  <w:sz w:val="16"/>
                  <w:szCs w:val="16"/>
                  <w:rPrChange w:id="786" w:author="David Villota Miranda" w:date="2021-09-30T18:12:00Z">
                    <w:rPr>
                      <w:rFonts w:ascii="Arial Narrow" w:hAnsi="Arial Narrow"/>
                      <w:color w:val="000000"/>
                      <w:sz w:val="18"/>
                      <w:szCs w:val="16"/>
                    </w:rPr>
                  </w:rPrChange>
                </w:rPr>
                <w:t>0,200</w:t>
              </w:r>
            </w:ins>
          </w:p>
        </w:tc>
        <w:tc>
          <w:tcPr>
            <w:tcW w:w="527" w:type="dxa"/>
            <w:tcBorders>
              <w:top w:val="nil"/>
              <w:left w:val="single" w:sz="6" w:space="0" w:color="auto"/>
              <w:bottom w:val="nil"/>
              <w:right w:val="single" w:sz="6" w:space="0" w:color="auto"/>
            </w:tcBorders>
            <w:shd w:val="clear" w:color="auto" w:fill="auto"/>
            <w:noWrap/>
            <w:vAlign w:val="bottom"/>
            <w:hideMark/>
          </w:tcPr>
          <w:p w14:paraId="65D8F13F" w14:textId="77777777" w:rsidR="00266CE2" w:rsidRPr="00F107BB" w:rsidRDefault="00266CE2" w:rsidP="003B181B">
            <w:pPr>
              <w:jc w:val="center"/>
              <w:rPr>
                <w:ins w:id="787" w:author="David Villota Miranda" w:date="2021-09-29T23:15:00Z"/>
                <w:rFonts w:ascii="Arial Narrow" w:hAnsi="Arial Narrow"/>
                <w:color w:val="000000"/>
                <w:sz w:val="16"/>
                <w:szCs w:val="16"/>
                <w:rPrChange w:id="788" w:author="David Villota Miranda" w:date="2021-09-30T18:12:00Z">
                  <w:rPr>
                    <w:ins w:id="789" w:author="David Villota Miranda" w:date="2021-09-29T23:15:00Z"/>
                    <w:rFonts w:ascii="Arial Narrow" w:hAnsi="Arial Narrow"/>
                    <w:color w:val="000000"/>
                    <w:sz w:val="18"/>
                    <w:szCs w:val="16"/>
                  </w:rPr>
                </w:rPrChange>
              </w:rPr>
            </w:pPr>
            <w:ins w:id="790" w:author="David Villota Miranda" w:date="2021-09-29T23:15:00Z">
              <w:r w:rsidRPr="00F107BB">
                <w:rPr>
                  <w:rFonts w:ascii="Arial Narrow" w:hAnsi="Arial Narrow"/>
                  <w:color w:val="000000"/>
                  <w:sz w:val="16"/>
                  <w:szCs w:val="16"/>
                  <w:rPrChange w:id="791" w:author="David Villota Miranda" w:date="2021-09-30T18:12:00Z">
                    <w:rPr>
                      <w:rFonts w:ascii="Arial Narrow" w:hAnsi="Arial Narrow"/>
                      <w:color w:val="000000"/>
                      <w:sz w:val="18"/>
                      <w:szCs w:val="16"/>
                    </w:rPr>
                  </w:rPrChange>
                </w:rPr>
                <w:t>0,250</w:t>
              </w:r>
            </w:ins>
          </w:p>
        </w:tc>
        <w:tc>
          <w:tcPr>
            <w:tcW w:w="607" w:type="dxa"/>
            <w:tcBorders>
              <w:top w:val="nil"/>
              <w:left w:val="single" w:sz="6" w:space="0" w:color="auto"/>
              <w:bottom w:val="nil"/>
              <w:right w:val="single" w:sz="6" w:space="0" w:color="auto"/>
            </w:tcBorders>
            <w:shd w:val="clear" w:color="auto" w:fill="auto"/>
            <w:noWrap/>
            <w:vAlign w:val="bottom"/>
            <w:hideMark/>
          </w:tcPr>
          <w:p w14:paraId="4EABEA4F" w14:textId="77777777" w:rsidR="00266CE2" w:rsidRPr="00F107BB" w:rsidRDefault="00266CE2" w:rsidP="003B181B">
            <w:pPr>
              <w:jc w:val="center"/>
              <w:rPr>
                <w:ins w:id="792" w:author="David Villota Miranda" w:date="2021-09-29T23:15:00Z"/>
                <w:rFonts w:ascii="Arial Narrow" w:hAnsi="Arial Narrow"/>
                <w:color w:val="000000"/>
                <w:sz w:val="16"/>
                <w:szCs w:val="16"/>
                <w:rPrChange w:id="793" w:author="David Villota Miranda" w:date="2021-09-30T18:12:00Z">
                  <w:rPr>
                    <w:ins w:id="794" w:author="David Villota Miranda" w:date="2021-09-29T23:15:00Z"/>
                    <w:rFonts w:ascii="Arial Narrow" w:hAnsi="Arial Narrow"/>
                    <w:color w:val="000000"/>
                    <w:sz w:val="18"/>
                    <w:szCs w:val="16"/>
                  </w:rPr>
                </w:rPrChange>
              </w:rPr>
            </w:pPr>
            <w:ins w:id="795" w:author="David Villota Miranda" w:date="2021-09-29T23:15:00Z">
              <w:r w:rsidRPr="00F107BB">
                <w:rPr>
                  <w:rFonts w:ascii="Arial Narrow" w:hAnsi="Arial Narrow"/>
                  <w:color w:val="000000"/>
                  <w:sz w:val="16"/>
                  <w:szCs w:val="16"/>
                  <w:rPrChange w:id="796" w:author="David Villota Miranda" w:date="2021-09-30T18:12:00Z">
                    <w:rPr>
                      <w:rFonts w:ascii="Arial Narrow" w:hAnsi="Arial Narrow"/>
                      <w:color w:val="000000"/>
                      <w:sz w:val="18"/>
                      <w:szCs w:val="16"/>
                    </w:rPr>
                  </w:rPrChange>
                </w:rPr>
                <w:t>0,411</w:t>
              </w:r>
            </w:ins>
          </w:p>
        </w:tc>
        <w:tc>
          <w:tcPr>
            <w:tcW w:w="567" w:type="dxa"/>
            <w:tcBorders>
              <w:top w:val="nil"/>
              <w:left w:val="single" w:sz="6" w:space="0" w:color="auto"/>
              <w:bottom w:val="nil"/>
              <w:right w:val="single" w:sz="6" w:space="0" w:color="auto"/>
            </w:tcBorders>
            <w:shd w:val="clear" w:color="auto" w:fill="auto"/>
            <w:noWrap/>
            <w:vAlign w:val="bottom"/>
            <w:hideMark/>
          </w:tcPr>
          <w:p w14:paraId="3448AC2C" w14:textId="77777777" w:rsidR="00266CE2" w:rsidRPr="00F107BB" w:rsidRDefault="00266CE2" w:rsidP="003B181B">
            <w:pPr>
              <w:jc w:val="center"/>
              <w:rPr>
                <w:ins w:id="797" w:author="David Villota Miranda" w:date="2021-09-29T23:15:00Z"/>
                <w:rFonts w:ascii="Arial Narrow" w:hAnsi="Arial Narrow"/>
                <w:color w:val="000000"/>
                <w:sz w:val="16"/>
                <w:szCs w:val="16"/>
                <w:rPrChange w:id="798" w:author="David Villota Miranda" w:date="2021-09-30T18:12:00Z">
                  <w:rPr>
                    <w:ins w:id="799" w:author="David Villota Miranda" w:date="2021-09-29T23:15:00Z"/>
                    <w:rFonts w:ascii="Arial Narrow" w:hAnsi="Arial Narrow"/>
                    <w:color w:val="000000"/>
                    <w:sz w:val="18"/>
                    <w:szCs w:val="16"/>
                  </w:rPr>
                </w:rPrChange>
              </w:rPr>
            </w:pPr>
            <w:ins w:id="800" w:author="David Villota Miranda" w:date="2021-09-29T23:15:00Z">
              <w:r w:rsidRPr="00F107BB">
                <w:rPr>
                  <w:rFonts w:ascii="Arial Narrow" w:hAnsi="Arial Narrow"/>
                  <w:color w:val="000000"/>
                  <w:sz w:val="16"/>
                  <w:szCs w:val="16"/>
                  <w:rPrChange w:id="801" w:author="David Villota Miranda" w:date="2021-09-30T18:12:00Z">
                    <w:rPr>
                      <w:rFonts w:ascii="Arial Narrow" w:hAnsi="Arial Narrow"/>
                      <w:color w:val="000000"/>
                      <w:sz w:val="18"/>
                      <w:szCs w:val="16"/>
                    </w:rPr>
                  </w:rPrChange>
                </w:rPr>
                <w:t>0,300</w:t>
              </w:r>
            </w:ins>
          </w:p>
        </w:tc>
        <w:tc>
          <w:tcPr>
            <w:tcW w:w="567" w:type="dxa"/>
            <w:tcBorders>
              <w:left w:val="single" w:sz="6" w:space="0" w:color="auto"/>
            </w:tcBorders>
            <w:shd w:val="clear" w:color="auto" w:fill="auto"/>
            <w:noWrap/>
            <w:vAlign w:val="bottom"/>
            <w:hideMark/>
          </w:tcPr>
          <w:p w14:paraId="6301D4CC" w14:textId="77777777" w:rsidR="00266CE2" w:rsidRPr="00F107BB" w:rsidRDefault="00266CE2" w:rsidP="003B181B">
            <w:pPr>
              <w:jc w:val="center"/>
              <w:rPr>
                <w:ins w:id="802" w:author="David Villota Miranda" w:date="2021-09-29T23:15:00Z"/>
                <w:rFonts w:ascii="Arial Narrow" w:hAnsi="Arial Narrow"/>
                <w:color w:val="000000"/>
                <w:sz w:val="16"/>
                <w:szCs w:val="16"/>
                <w:rPrChange w:id="803" w:author="David Villota Miranda" w:date="2021-09-30T18:12:00Z">
                  <w:rPr>
                    <w:ins w:id="804" w:author="David Villota Miranda" w:date="2021-09-29T23:15:00Z"/>
                    <w:rFonts w:ascii="Arial Narrow" w:hAnsi="Arial Narrow"/>
                    <w:color w:val="000000"/>
                    <w:sz w:val="18"/>
                    <w:szCs w:val="16"/>
                  </w:rPr>
                </w:rPrChange>
              </w:rPr>
            </w:pPr>
            <w:ins w:id="805" w:author="David Villota Miranda" w:date="2021-09-29T23:15:00Z">
              <w:r w:rsidRPr="00F107BB">
                <w:rPr>
                  <w:rFonts w:ascii="Arial Narrow" w:hAnsi="Arial Narrow"/>
                  <w:color w:val="000000"/>
                  <w:sz w:val="16"/>
                  <w:szCs w:val="16"/>
                  <w:rPrChange w:id="806" w:author="David Villota Miranda" w:date="2021-09-30T18:12:00Z">
                    <w:rPr>
                      <w:rFonts w:ascii="Arial Narrow" w:hAnsi="Arial Narrow"/>
                      <w:color w:val="000000"/>
                      <w:sz w:val="18"/>
                      <w:szCs w:val="16"/>
                    </w:rPr>
                  </w:rPrChange>
                </w:rPr>
                <w:t>0,400</w:t>
              </w:r>
            </w:ins>
          </w:p>
        </w:tc>
      </w:tr>
      <w:tr w:rsidR="00266CE2" w:rsidRPr="00C84B72" w14:paraId="323FC6B2" w14:textId="77777777" w:rsidTr="003B181B">
        <w:trPr>
          <w:trHeight w:val="288"/>
          <w:ins w:id="807" w:author="David Villota Miranda" w:date="2021-09-29T23:15:00Z"/>
        </w:trPr>
        <w:tc>
          <w:tcPr>
            <w:tcW w:w="515" w:type="dxa"/>
            <w:tcBorders>
              <w:top w:val="nil"/>
              <w:bottom w:val="nil"/>
              <w:right w:val="single" w:sz="6" w:space="0" w:color="auto"/>
            </w:tcBorders>
            <w:shd w:val="clear" w:color="auto" w:fill="auto"/>
            <w:noWrap/>
            <w:vAlign w:val="bottom"/>
            <w:hideMark/>
          </w:tcPr>
          <w:p w14:paraId="2E7BE710" w14:textId="77777777" w:rsidR="00266CE2" w:rsidRPr="00F107BB" w:rsidRDefault="00266CE2" w:rsidP="003B181B">
            <w:pPr>
              <w:jc w:val="center"/>
              <w:rPr>
                <w:ins w:id="808" w:author="David Villota Miranda" w:date="2021-09-29T23:15:00Z"/>
                <w:rFonts w:ascii="Arial Narrow" w:hAnsi="Arial Narrow"/>
                <w:color w:val="000000"/>
                <w:sz w:val="16"/>
                <w:szCs w:val="16"/>
                <w:rPrChange w:id="809" w:author="David Villota Miranda" w:date="2021-09-30T18:12:00Z">
                  <w:rPr>
                    <w:ins w:id="810" w:author="David Villota Miranda" w:date="2021-09-29T23:15:00Z"/>
                    <w:rFonts w:ascii="Arial Narrow" w:hAnsi="Arial Narrow"/>
                    <w:color w:val="000000"/>
                    <w:sz w:val="18"/>
                    <w:szCs w:val="16"/>
                  </w:rPr>
                </w:rPrChange>
              </w:rPr>
            </w:pPr>
            <w:ins w:id="811" w:author="David Villota Miranda" w:date="2021-09-29T23:15:00Z">
              <w:r w:rsidRPr="00F107BB">
                <w:rPr>
                  <w:rFonts w:ascii="Arial Narrow" w:hAnsi="Arial Narrow"/>
                  <w:color w:val="000000"/>
                  <w:sz w:val="16"/>
                  <w:szCs w:val="16"/>
                  <w:rPrChange w:id="812" w:author="David Villota Miranda" w:date="2021-09-30T18:12:00Z">
                    <w:rPr>
                      <w:rFonts w:ascii="Arial Narrow" w:hAnsi="Arial Narrow"/>
                      <w:color w:val="000000"/>
                      <w:sz w:val="18"/>
                      <w:szCs w:val="16"/>
                    </w:rPr>
                  </w:rPrChange>
                </w:rPr>
                <w:t>0,250</w:t>
              </w:r>
            </w:ins>
          </w:p>
        </w:tc>
        <w:tc>
          <w:tcPr>
            <w:tcW w:w="631" w:type="dxa"/>
            <w:tcBorders>
              <w:top w:val="nil"/>
              <w:left w:val="single" w:sz="6" w:space="0" w:color="auto"/>
              <w:bottom w:val="nil"/>
              <w:right w:val="single" w:sz="6" w:space="0" w:color="auto"/>
            </w:tcBorders>
            <w:shd w:val="clear" w:color="auto" w:fill="auto"/>
            <w:noWrap/>
            <w:vAlign w:val="bottom"/>
            <w:hideMark/>
          </w:tcPr>
          <w:p w14:paraId="625C14FF" w14:textId="77777777" w:rsidR="00266CE2" w:rsidRPr="00F107BB" w:rsidRDefault="00266CE2" w:rsidP="003B181B">
            <w:pPr>
              <w:jc w:val="center"/>
              <w:rPr>
                <w:ins w:id="813" w:author="David Villota Miranda" w:date="2021-09-29T23:15:00Z"/>
                <w:rFonts w:ascii="Arial Narrow" w:hAnsi="Arial Narrow"/>
                <w:color w:val="000000"/>
                <w:sz w:val="16"/>
                <w:szCs w:val="16"/>
                <w:rPrChange w:id="814" w:author="David Villota Miranda" w:date="2021-09-30T18:12:00Z">
                  <w:rPr>
                    <w:ins w:id="815" w:author="David Villota Miranda" w:date="2021-09-29T23:15:00Z"/>
                    <w:rFonts w:ascii="Arial Narrow" w:hAnsi="Arial Narrow"/>
                    <w:color w:val="000000"/>
                    <w:sz w:val="18"/>
                    <w:szCs w:val="16"/>
                  </w:rPr>
                </w:rPrChange>
              </w:rPr>
            </w:pPr>
            <w:ins w:id="816" w:author="David Villota Miranda" w:date="2021-09-29T23:15:00Z">
              <w:r w:rsidRPr="00F107BB">
                <w:rPr>
                  <w:rFonts w:ascii="Arial Narrow" w:hAnsi="Arial Narrow"/>
                  <w:color w:val="000000"/>
                  <w:sz w:val="16"/>
                  <w:szCs w:val="16"/>
                  <w:rPrChange w:id="817" w:author="David Villota Miranda" w:date="2021-09-30T18:12:00Z">
                    <w:rPr>
                      <w:rFonts w:ascii="Arial Narrow" w:hAnsi="Arial Narrow"/>
                      <w:color w:val="000000"/>
                      <w:sz w:val="18"/>
                      <w:szCs w:val="16"/>
                    </w:rPr>
                  </w:rPrChange>
                </w:rPr>
                <w:t>0,272</w:t>
              </w:r>
            </w:ins>
          </w:p>
        </w:tc>
        <w:tc>
          <w:tcPr>
            <w:tcW w:w="613" w:type="dxa"/>
            <w:tcBorders>
              <w:top w:val="nil"/>
              <w:left w:val="single" w:sz="6" w:space="0" w:color="auto"/>
              <w:bottom w:val="nil"/>
              <w:right w:val="single" w:sz="6" w:space="0" w:color="auto"/>
            </w:tcBorders>
            <w:shd w:val="clear" w:color="auto" w:fill="auto"/>
            <w:noWrap/>
            <w:vAlign w:val="bottom"/>
            <w:hideMark/>
          </w:tcPr>
          <w:p w14:paraId="019E5FB8" w14:textId="77777777" w:rsidR="00266CE2" w:rsidRPr="00F107BB" w:rsidRDefault="00266CE2" w:rsidP="003B181B">
            <w:pPr>
              <w:jc w:val="center"/>
              <w:rPr>
                <w:ins w:id="818" w:author="David Villota Miranda" w:date="2021-09-29T23:15:00Z"/>
                <w:rFonts w:ascii="Arial Narrow" w:hAnsi="Arial Narrow"/>
                <w:color w:val="000000"/>
                <w:sz w:val="16"/>
                <w:szCs w:val="16"/>
                <w:rPrChange w:id="819" w:author="David Villota Miranda" w:date="2021-09-30T18:12:00Z">
                  <w:rPr>
                    <w:ins w:id="820" w:author="David Villota Miranda" w:date="2021-09-29T23:15:00Z"/>
                    <w:rFonts w:ascii="Arial Narrow" w:hAnsi="Arial Narrow"/>
                    <w:color w:val="000000"/>
                    <w:sz w:val="18"/>
                    <w:szCs w:val="16"/>
                  </w:rPr>
                </w:rPrChange>
              </w:rPr>
            </w:pPr>
            <w:ins w:id="821" w:author="David Villota Miranda" w:date="2021-09-29T23:15:00Z">
              <w:r w:rsidRPr="00F107BB">
                <w:rPr>
                  <w:rFonts w:ascii="Arial Narrow" w:hAnsi="Arial Narrow"/>
                  <w:color w:val="000000"/>
                  <w:sz w:val="16"/>
                  <w:szCs w:val="16"/>
                  <w:rPrChange w:id="822" w:author="David Villota Miranda" w:date="2021-09-30T18:12:00Z">
                    <w:rPr>
                      <w:rFonts w:ascii="Arial Narrow" w:hAnsi="Arial Narrow"/>
                      <w:color w:val="000000"/>
                      <w:sz w:val="18"/>
                      <w:szCs w:val="16"/>
                    </w:rPr>
                  </w:rPrChange>
                </w:rPr>
                <w:t>0,153</w:t>
              </w:r>
            </w:ins>
          </w:p>
        </w:tc>
        <w:tc>
          <w:tcPr>
            <w:tcW w:w="709" w:type="dxa"/>
            <w:tcBorders>
              <w:top w:val="nil"/>
              <w:left w:val="single" w:sz="6" w:space="0" w:color="auto"/>
              <w:bottom w:val="nil"/>
              <w:right w:val="single" w:sz="6" w:space="0" w:color="auto"/>
            </w:tcBorders>
            <w:shd w:val="clear" w:color="auto" w:fill="auto"/>
            <w:noWrap/>
            <w:vAlign w:val="bottom"/>
            <w:hideMark/>
          </w:tcPr>
          <w:p w14:paraId="33CACA98" w14:textId="77777777" w:rsidR="00266CE2" w:rsidRPr="00F107BB" w:rsidRDefault="00266CE2" w:rsidP="003B181B">
            <w:pPr>
              <w:jc w:val="center"/>
              <w:rPr>
                <w:ins w:id="823" w:author="David Villota Miranda" w:date="2021-09-29T23:15:00Z"/>
                <w:rFonts w:ascii="Arial Narrow" w:hAnsi="Arial Narrow"/>
                <w:color w:val="000000"/>
                <w:sz w:val="16"/>
                <w:szCs w:val="16"/>
                <w:rPrChange w:id="824" w:author="David Villota Miranda" w:date="2021-09-30T18:12:00Z">
                  <w:rPr>
                    <w:ins w:id="825" w:author="David Villota Miranda" w:date="2021-09-29T23:15:00Z"/>
                    <w:rFonts w:ascii="Arial Narrow" w:hAnsi="Arial Narrow"/>
                    <w:color w:val="000000"/>
                    <w:sz w:val="18"/>
                    <w:szCs w:val="16"/>
                  </w:rPr>
                </w:rPrChange>
              </w:rPr>
            </w:pPr>
            <w:ins w:id="826" w:author="David Villota Miranda" w:date="2021-09-29T23:15:00Z">
              <w:r w:rsidRPr="00F107BB">
                <w:rPr>
                  <w:rFonts w:ascii="Arial Narrow" w:hAnsi="Arial Narrow"/>
                  <w:color w:val="000000"/>
                  <w:sz w:val="16"/>
                  <w:szCs w:val="16"/>
                  <w:rPrChange w:id="827" w:author="David Villota Miranda" w:date="2021-09-30T18:12:00Z">
                    <w:rPr>
                      <w:rFonts w:ascii="Arial Narrow" w:hAnsi="Arial Narrow"/>
                      <w:color w:val="000000"/>
                      <w:sz w:val="18"/>
                      <w:szCs w:val="16"/>
                    </w:rPr>
                  </w:rPrChange>
                </w:rPr>
                <w:t>0,426</w:t>
              </w:r>
            </w:ins>
          </w:p>
        </w:tc>
        <w:tc>
          <w:tcPr>
            <w:tcW w:w="567" w:type="dxa"/>
            <w:tcBorders>
              <w:top w:val="nil"/>
              <w:left w:val="single" w:sz="6" w:space="0" w:color="auto"/>
              <w:bottom w:val="nil"/>
              <w:right w:val="single" w:sz="6" w:space="0" w:color="auto"/>
            </w:tcBorders>
            <w:shd w:val="clear" w:color="auto" w:fill="auto"/>
            <w:noWrap/>
            <w:vAlign w:val="bottom"/>
            <w:hideMark/>
          </w:tcPr>
          <w:p w14:paraId="05CAFE44" w14:textId="77777777" w:rsidR="00266CE2" w:rsidRPr="00F107BB" w:rsidRDefault="00266CE2" w:rsidP="003B181B">
            <w:pPr>
              <w:jc w:val="center"/>
              <w:rPr>
                <w:ins w:id="828" w:author="David Villota Miranda" w:date="2021-09-29T23:15:00Z"/>
                <w:rFonts w:ascii="Arial Narrow" w:hAnsi="Arial Narrow"/>
                <w:color w:val="000000"/>
                <w:sz w:val="16"/>
                <w:szCs w:val="16"/>
                <w:rPrChange w:id="829" w:author="David Villota Miranda" w:date="2021-09-30T18:12:00Z">
                  <w:rPr>
                    <w:ins w:id="830" w:author="David Villota Miranda" w:date="2021-09-29T23:15:00Z"/>
                    <w:rFonts w:ascii="Arial Narrow" w:hAnsi="Arial Narrow"/>
                    <w:color w:val="000000"/>
                    <w:sz w:val="18"/>
                    <w:szCs w:val="16"/>
                  </w:rPr>
                </w:rPrChange>
              </w:rPr>
            </w:pPr>
            <w:ins w:id="831" w:author="David Villota Miranda" w:date="2021-09-29T23:15:00Z">
              <w:r w:rsidRPr="00F107BB">
                <w:rPr>
                  <w:rFonts w:ascii="Arial Narrow" w:hAnsi="Arial Narrow"/>
                  <w:color w:val="000000"/>
                  <w:sz w:val="16"/>
                  <w:szCs w:val="16"/>
                  <w:rPrChange w:id="832" w:author="David Villota Miranda" w:date="2021-09-30T18:12:00Z">
                    <w:rPr>
                      <w:rFonts w:ascii="Arial Narrow" w:hAnsi="Arial Narrow"/>
                      <w:color w:val="000000"/>
                      <w:sz w:val="18"/>
                      <w:szCs w:val="16"/>
                    </w:rPr>
                  </w:rPrChange>
                </w:rPr>
                <w:t>0,109</w:t>
              </w:r>
            </w:ins>
          </w:p>
        </w:tc>
        <w:tc>
          <w:tcPr>
            <w:tcW w:w="567" w:type="dxa"/>
            <w:tcBorders>
              <w:top w:val="nil"/>
              <w:left w:val="single" w:sz="6" w:space="0" w:color="auto"/>
              <w:bottom w:val="nil"/>
              <w:right w:val="single" w:sz="6" w:space="0" w:color="auto"/>
            </w:tcBorders>
            <w:shd w:val="clear" w:color="auto" w:fill="auto"/>
            <w:noWrap/>
            <w:vAlign w:val="bottom"/>
            <w:hideMark/>
          </w:tcPr>
          <w:p w14:paraId="57893BE6" w14:textId="77777777" w:rsidR="00266CE2" w:rsidRPr="00F107BB" w:rsidRDefault="00266CE2" w:rsidP="003B181B">
            <w:pPr>
              <w:jc w:val="center"/>
              <w:rPr>
                <w:ins w:id="833" w:author="David Villota Miranda" w:date="2021-09-29T23:15:00Z"/>
                <w:rFonts w:ascii="Arial Narrow" w:hAnsi="Arial Narrow"/>
                <w:color w:val="000000"/>
                <w:sz w:val="16"/>
                <w:szCs w:val="16"/>
                <w:rPrChange w:id="834" w:author="David Villota Miranda" w:date="2021-09-30T18:12:00Z">
                  <w:rPr>
                    <w:ins w:id="835" w:author="David Villota Miranda" w:date="2021-09-29T23:15:00Z"/>
                    <w:rFonts w:ascii="Arial Narrow" w:hAnsi="Arial Narrow"/>
                    <w:color w:val="000000"/>
                    <w:sz w:val="18"/>
                    <w:szCs w:val="16"/>
                  </w:rPr>
                </w:rPrChange>
              </w:rPr>
            </w:pPr>
            <w:ins w:id="836" w:author="David Villota Miranda" w:date="2021-09-29T23:15:00Z">
              <w:r w:rsidRPr="00F107BB">
                <w:rPr>
                  <w:rFonts w:ascii="Arial Narrow" w:hAnsi="Arial Narrow"/>
                  <w:color w:val="000000"/>
                  <w:sz w:val="16"/>
                  <w:szCs w:val="16"/>
                  <w:rPrChange w:id="837" w:author="David Villota Miranda" w:date="2021-09-30T18:12:00Z">
                    <w:rPr>
                      <w:rFonts w:ascii="Arial Narrow" w:hAnsi="Arial Narrow"/>
                      <w:color w:val="000000"/>
                      <w:sz w:val="18"/>
                      <w:szCs w:val="16"/>
                    </w:rPr>
                  </w:rPrChange>
                </w:rPr>
                <w:t>0,202</w:t>
              </w:r>
            </w:ins>
          </w:p>
        </w:tc>
        <w:tc>
          <w:tcPr>
            <w:tcW w:w="515" w:type="dxa"/>
            <w:tcBorders>
              <w:top w:val="nil"/>
              <w:left w:val="single" w:sz="6" w:space="0" w:color="auto"/>
              <w:bottom w:val="nil"/>
              <w:right w:val="single" w:sz="6" w:space="0" w:color="auto"/>
            </w:tcBorders>
            <w:shd w:val="clear" w:color="auto" w:fill="auto"/>
            <w:noWrap/>
            <w:vAlign w:val="bottom"/>
            <w:hideMark/>
          </w:tcPr>
          <w:p w14:paraId="46CBC9CC" w14:textId="77777777" w:rsidR="00266CE2" w:rsidRPr="00F107BB" w:rsidRDefault="00266CE2" w:rsidP="003B181B">
            <w:pPr>
              <w:jc w:val="center"/>
              <w:rPr>
                <w:ins w:id="838" w:author="David Villota Miranda" w:date="2021-09-29T23:15:00Z"/>
                <w:rFonts w:ascii="Arial Narrow" w:hAnsi="Arial Narrow"/>
                <w:color w:val="000000"/>
                <w:sz w:val="16"/>
                <w:szCs w:val="16"/>
                <w:rPrChange w:id="839" w:author="David Villota Miranda" w:date="2021-09-30T18:12:00Z">
                  <w:rPr>
                    <w:ins w:id="840" w:author="David Villota Miranda" w:date="2021-09-29T23:15:00Z"/>
                    <w:rFonts w:ascii="Arial Narrow" w:hAnsi="Arial Narrow"/>
                    <w:color w:val="000000"/>
                    <w:sz w:val="18"/>
                    <w:szCs w:val="16"/>
                  </w:rPr>
                </w:rPrChange>
              </w:rPr>
            </w:pPr>
            <w:ins w:id="841" w:author="David Villota Miranda" w:date="2021-09-29T23:15:00Z">
              <w:r w:rsidRPr="00F107BB">
                <w:rPr>
                  <w:rFonts w:ascii="Arial Narrow" w:hAnsi="Arial Narrow"/>
                  <w:color w:val="000000"/>
                  <w:sz w:val="16"/>
                  <w:szCs w:val="16"/>
                  <w:rPrChange w:id="842" w:author="David Villota Miranda" w:date="2021-09-30T18:12:00Z">
                    <w:rPr>
                      <w:rFonts w:ascii="Arial Narrow" w:hAnsi="Arial Narrow"/>
                      <w:color w:val="000000"/>
                      <w:sz w:val="18"/>
                      <w:szCs w:val="16"/>
                    </w:rPr>
                  </w:rPrChange>
                </w:rPr>
                <w:t>0,093</w:t>
              </w:r>
            </w:ins>
          </w:p>
        </w:tc>
        <w:tc>
          <w:tcPr>
            <w:tcW w:w="619" w:type="dxa"/>
            <w:tcBorders>
              <w:top w:val="nil"/>
              <w:left w:val="single" w:sz="6" w:space="0" w:color="auto"/>
              <w:bottom w:val="nil"/>
              <w:right w:val="single" w:sz="6" w:space="0" w:color="auto"/>
            </w:tcBorders>
            <w:shd w:val="clear" w:color="auto" w:fill="auto"/>
            <w:noWrap/>
            <w:vAlign w:val="bottom"/>
            <w:hideMark/>
          </w:tcPr>
          <w:p w14:paraId="1309742C" w14:textId="77777777" w:rsidR="00266CE2" w:rsidRPr="00F107BB" w:rsidRDefault="00266CE2" w:rsidP="003B181B">
            <w:pPr>
              <w:jc w:val="center"/>
              <w:rPr>
                <w:ins w:id="843" w:author="David Villota Miranda" w:date="2021-09-29T23:15:00Z"/>
                <w:rFonts w:ascii="Arial Narrow" w:hAnsi="Arial Narrow"/>
                <w:color w:val="000000"/>
                <w:sz w:val="16"/>
                <w:szCs w:val="16"/>
                <w:rPrChange w:id="844" w:author="David Villota Miranda" w:date="2021-09-30T18:12:00Z">
                  <w:rPr>
                    <w:ins w:id="845" w:author="David Villota Miranda" w:date="2021-09-29T23:15:00Z"/>
                    <w:rFonts w:ascii="Arial Narrow" w:hAnsi="Arial Narrow"/>
                    <w:color w:val="000000"/>
                    <w:sz w:val="18"/>
                    <w:szCs w:val="16"/>
                  </w:rPr>
                </w:rPrChange>
              </w:rPr>
            </w:pPr>
            <w:ins w:id="846" w:author="David Villota Miranda" w:date="2021-09-29T23:15:00Z">
              <w:r w:rsidRPr="00F107BB">
                <w:rPr>
                  <w:rFonts w:ascii="Arial Narrow" w:hAnsi="Arial Narrow"/>
                  <w:color w:val="000000"/>
                  <w:sz w:val="16"/>
                  <w:szCs w:val="16"/>
                  <w:rPrChange w:id="847" w:author="David Villota Miranda" w:date="2021-09-30T18:12:00Z">
                    <w:rPr>
                      <w:rFonts w:ascii="Arial Narrow" w:hAnsi="Arial Narrow"/>
                      <w:color w:val="000000"/>
                      <w:sz w:val="18"/>
                      <w:szCs w:val="16"/>
                    </w:rPr>
                  </w:rPrChange>
                </w:rPr>
                <w:t>0,863</w:t>
              </w:r>
            </w:ins>
          </w:p>
        </w:tc>
        <w:tc>
          <w:tcPr>
            <w:tcW w:w="567" w:type="dxa"/>
            <w:tcBorders>
              <w:top w:val="nil"/>
              <w:left w:val="single" w:sz="6" w:space="0" w:color="auto"/>
              <w:bottom w:val="nil"/>
              <w:right w:val="single" w:sz="6" w:space="0" w:color="auto"/>
            </w:tcBorders>
            <w:shd w:val="clear" w:color="auto" w:fill="auto"/>
            <w:noWrap/>
            <w:vAlign w:val="bottom"/>
            <w:hideMark/>
          </w:tcPr>
          <w:p w14:paraId="6CBA8663" w14:textId="77777777" w:rsidR="00266CE2" w:rsidRPr="00F107BB" w:rsidRDefault="00266CE2" w:rsidP="003B181B">
            <w:pPr>
              <w:jc w:val="center"/>
              <w:rPr>
                <w:ins w:id="848" w:author="David Villota Miranda" w:date="2021-09-29T23:15:00Z"/>
                <w:rFonts w:ascii="Arial Narrow" w:hAnsi="Arial Narrow"/>
                <w:color w:val="000000"/>
                <w:sz w:val="16"/>
                <w:szCs w:val="16"/>
                <w:rPrChange w:id="849" w:author="David Villota Miranda" w:date="2021-09-30T18:12:00Z">
                  <w:rPr>
                    <w:ins w:id="850" w:author="David Villota Miranda" w:date="2021-09-29T23:15:00Z"/>
                    <w:rFonts w:ascii="Arial Narrow" w:hAnsi="Arial Narrow"/>
                    <w:color w:val="000000"/>
                    <w:sz w:val="18"/>
                    <w:szCs w:val="16"/>
                  </w:rPr>
                </w:rPrChange>
              </w:rPr>
            </w:pPr>
            <w:ins w:id="851" w:author="David Villota Miranda" w:date="2021-09-29T23:15:00Z">
              <w:r w:rsidRPr="00F107BB">
                <w:rPr>
                  <w:rFonts w:ascii="Arial Narrow" w:hAnsi="Arial Narrow"/>
                  <w:color w:val="000000"/>
                  <w:sz w:val="16"/>
                  <w:szCs w:val="16"/>
                  <w:rPrChange w:id="852" w:author="David Villota Miranda" w:date="2021-09-30T18:12:00Z">
                    <w:rPr>
                      <w:rFonts w:ascii="Arial Narrow" w:hAnsi="Arial Narrow"/>
                      <w:color w:val="000000"/>
                      <w:sz w:val="18"/>
                      <w:szCs w:val="16"/>
                    </w:rPr>
                  </w:rPrChange>
                </w:rPr>
                <w:t>0,250</w:t>
              </w:r>
            </w:ins>
          </w:p>
        </w:tc>
        <w:tc>
          <w:tcPr>
            <w:tcW w:w="527" w:type="dxa"/>
            <w:tcBorders>
              <w:top w:val="nil"/>
              <w:left w:val="single" w:sz="6" w:space="0" w:color="auto"/>
              <w:bottom w:val="nil"/>
              <w:right w:val="single" w:sz="6" w:space="0" w:color="auto"/>
            </w:tcBorders>
            <w:shd w:val="clear" w:color="auto" w:fill="auto"/>
            <w:noWrap/>
            <w:vAlign w:val="bottom"/>
            <w:hideMark/>
          </w:tcPr>
          <w:p w14:paraId="4AC26BF7" w14:textId="77777777" w:rsidR="00266CE2" w:rsidRPr="00F107BB" w:rsidRDefault="00266CE2" w:rsidP="003B181B">
            <w:pPr>
              <w:jc w:val="center"/>
              <w:rPr>
                <w:ins w:id="853" w:author="David Villota Miranda" w:date="2021-09-29T23:15:00Z"/>
                <w:rFonts w:ascii="Arial Narrow" w:hAnsi="Arial Narrow"/>
                <w:color w:val="000000"/>
                <w:sz w:val="16"/>
                <w:szCs w:val="16"/>
                <w:rPrChange w:id="854" w:author="David Villota Miranda" w:date="2021-09-30T18:12:00Z">
                  <w:rPr>
                    <w:ins w:id="855" w:author="David Villota Miranda" w:date="2021-09-29T23:15:00Z"/>
                    <w:rFonts w:ascii="Arial Narrow" w:hAnsi="Arial Narrow"/>
                    <w:color w:val="000000"/>
                    <w:sz w:val="18"/>
                    <w:szCs w:val="16"/>
                  </w:rPr>
                </w:rPrChange>
              </w:rPr>
            </w:pPr>
            <w:ins w:id="856" w:author="David Villota Miranda" w:date="2021-09-29T23:15:00Z">
              <w:r w:rsidRPr="00F107BB">
                <w:rPr>
                  <w:rFonts w:ascii="Arial Narrow" w:hAnsi="Arial Narrow"/>
                  <w:color w:val="000000"/>
                  <w:sz w:val="16"/>
                  <w:szCs w:val="16"/>
                  <w:rPrChange w:id="857" w:author="David Villota Miranda" w:date="2021-09-30T18:12:00Z">
                    <w:rPr>
                      <w:rFonts w:ascii="Arial Narrow" w:hAnsi="Arial Narrow"/>
                      <w:color w:val="000000"/>
                      <w:sz w:val="18"/>
                      <w:szCs w:val="16"/>
                    </w:rPr>
                  </w:rPrChange>
                </w:rPr>
                <w:t>0,254</w:t>
              </w:r>
            </w:ins>
          </w:p>
        </w:tc>
        <w:tc>
          <w:tcPr>
            <w:tcW w:w="607" w:type="dxa"/>
            <w:tcBorders>
              <w:top w:val="nil"/>
              <w:left w:val="single" w:sz="6" w:space="0" w:color="auto"/>
              <w:bottom w:val="nil"/>
              <w:right w:val="single" w:sz="6" w:space="0" w:color="auto"/>
            </w:tcBorders>
            <w:shd w:val="clear" w:color="auto" w:fill="auto"/>
            <w:noWrap/>
            <w:vAlign w:val="bottom"/>
            <w:hideMark/>
          </w:tcPr>
          <w:p w14:paraId="1FB4C111" w14:textId="77777777" w:rsidR="00266CE2" w:rsidRPr="00F107BB" w:rsidRDefault="00266CE2" w:rsidP="003B181B">
            <w:pPr>
              <w:jc w:val="center"/>
              <w:rPr>
                <w:ins w:id="858" w:author="David Villota Miranda" w:date="2021-09-29T23:15:00Z"/>
                <w:rFonts w:ascii="Arial Narrow" w:hAnsi="Arial Narrow"/>
                <w:color w:val="000000"/>
                <w:sz w:val="16"/>
                <w:szCs w:val="16"/>
                <w:rPrChange w:id="859" w:author="David Villota Miranda" w:date="2021-09-30T18:12:00Z">
                  <w:rPr>
                    <w:ins w:id="860" w:author="David Villota Miranda" w:date="2021-09-29T23:15:00Z"/>
                    <w:rFonts w:ascii="Arial Narrow" w:hAnsi="Arial Narrow"/>
                    <w:color w:val="000000"/>
                    <w:sz w:val="18"/>
                    <w:szCs w:val="16"/>
                  </w:rPr>
                </w:rPrChange>
              </w:rPr>
            </w:pPr>
            <w:ins w:id="861" w:author="David Villota Miranda" w:date="2021-09-29T23:15:00Z">
              <w:r w:rsidRPr="00F107BB">
                <w:rPr>
                  <w:rFonts w:ascii="Arial Narrow" w:hAnsi="Arial Narrow"/>
                  <w:color w:val="000000"/>
                  <w:sz w:val="16"/>
                  <w:szCs w:val="16"/>
                  <w:rPrChange w:id="862" w:author="David Villota Miranda" w:date="2021-09-30T18:12:00Z">
                    <w:rPr>
                      <w:rFonts w:ascii="Arial Narrow" w:hAnsi="Arial Narrow"/>
                      <w:color w:val="000000"/>
                      <w:sz w:val="18"/>
                      <w:szCs w:val="16"/>
                    </w:rPr>
                  </w:rPrChange>
                </w:rPr>
                <w:t>0,388</w:t>
              </w:r>
            </w:ins>
          </w:p>
        </w:tc>
        <w:tc>
          <w:tcPr>
            <w:tcW w:w="567" w:type="dxa"/>
            <w:tcBorders>
              <w:top w:val="nil"/>
              <w:left w:val="single" w:sz="6" w:space="0" w:color="auto"/>
              <w:bottom w:val="nil"/>
              <w:right w:val="single" w:sz="6" w:space="0" w:color="auto"/>
            </w:tcBorders>
            <w:shd w:val="clear" w:color="auto" w:fill="auto"/>
            <w:noWrap/>
            <w:vAlign w:val="bottom"/>
            <w:hideMark/>
          </w:tcPr>
          <w:p w14:paraId="745F76F3" w14:textId="77777777" w:rsidR="00266CE2" w:rsidRPr="00F107BB" w:rsidRDefault="00266CE2" w:rsidP="003B181B">
            <w:pPr>
              <w:jc w:val="center"/>
              <w:rPr>
                <w:ins w:id="863" w:author="David Villota Miranda" w:date="2021-09-29T23:15:00Z"/>
                <w:rFonts w:ascii="Arial Narrow" w:hAnsi="Arial Narrow"/>
                <w:color w:val="000000"/>
                <w:sz w:val="16"/>
                <w:szCs w:val="16"/>
                <w:rPrChange w:id="864" w:author="David Villota Miranda" w:date="2021-09-30T18:12:00Z">
                  <w:rPr>
                    <w:ins w:id="865" w:author="David Villota Miranda" w:date="2021-09-29T23:15:00Z"/>
                    <w:rFonts w:ascii="Arial Narrow" w:hAnsi="Arial Narrow"/>
                    <w:color w:val="000000"/>
                    <w:sz w:val="18"/>
                    <w:szCs w:val="16"/>
                  </w:rPr>
                </w:rPrChange>
              </w:rPr>
            </w:pPr>
            <w:ins w:id="866" w:author="David Villota Miranda" w:date="2021-09-29T23:15:00Z">
              <w:r w:rsidRPr="00F107BB">
                <w:rPr>
                  <w:rFonts w:ascii="Arial Narrow" w:hAnsi="Arial Narrow"/>
                  <w:color w:val="000000"/>
                  <w:sz w:val="16"/>
                  <w:szCs w:val="16"/>
                  <w:rPrChange w:id="867" w:author="David Villota Miranda" w:date="2021-09-30T18:12:00Z">
                    <w:rPr>
                      <w:rFonts w:ascii="Arial Narrow" w:hAnsi="Arial Narrow"/>
                      <w:color w:val="000000"/>
                      <w:sz w:val="18"/>
                      <w:szCs w:val="16"/>
                    </w:rPr>
                  </w:rPrChange>
                </w:rPr>
                <w:t>0,287</w:t>
              </w:r>
            </w:ins>
          </w:p>
        </w:tc>
        <w:tc>
          <w:tcPr>
            <w:tcW w:w="567" w:type="dxa"/>
            <w:tcBorders>
              <w:left w:val="single" w:sz="6" w:space="0" w:color="auto"/>
            </w:tcBorders>
            <w:shd w:val="clear" w:color="auto" w:fill="auto"/>
            <w:noWrap/>
            <w:vAlign w:val="bottom"/>
            <w:hideMark/>
          </w:tcPr>
          <w:p w14:paraId="0D6336F3" w14:textId="77777777" w:rsidR="00266CE2" w:rsidRPr="00F107BB" w:rsidRDefault="00266CE2" w:rsidP="003B181B">
            <w:pPr>
              <w:jc w:val="center"/>
              <w:rPr>
                <w:ins w:id="868" w:author="David Villota Miranda" w:date="2021-09-29T23:15:00Z"/>
                <w:rFonts w:ascii="Arial Narrow" w:hAnsi="Arial Narrow"/>
                <w:color w:val="000000"/>
                <w:sz w:val="16"/>
                <w:szCs w:val="16"/>
                <w:rPrChange w:id="869" w:author="David Villota Miranda" w:date="2021-09-30T18:12:00Z">
                  <w:rPr>
                    <w:ins w:id="870" w:author="David Villota Miranda" w:date="2021-09-29T23:15:00Z"/>
                    <w:rFonts w:ascii="Arial Narrow" w:hAnsi="Arial Narrow"/>
                    <w:color w:val="000000"/>
                    <w:sz w:val="18"/>
                    <w:szCs w:val="16"/>
                  </w:rPr>
                </w:rPrChange>
              </w:rPr>
            </w:pPr>
            <w:ins w:id="871" w:author="David Villota Miranda" w:date="2021-09-29T23:15:00Z">
              <w:r w:rsidRPr="00F107BB">
                <w:rPr>
                  <w:rFonts w:ascii="Arial Narrow" w:hAnsi="Arial Narrow"/>
                  <w:color w:val="000000"/>
                  <w:sz w:val="16"/>
                  <w:szCs w:val="16"/>
                  <w:rPrChange w:id="872" w:author="David Villota Miranda" w:date="2021-09-30T18:12:00Z">
                    <w:rPr>
                      <w:rFonts w:ascii="Arial Narrow" w:hAnsi="Arial Narrow"/>
                      <w:color w:val="000000"/>
                      <w:sz w:val="18"/>
                      <w:szCs w:val="16"/>
                    </w:rPr>
                  </w:rPrChange>
                </w:rPr>
                <w:t>0,375</w:t>
              </w:r>
            </w:ins>
          </w:p>
        </w:tc>
      </w:tr>
      <w:tr w:rsidR="00266CE2" w:rsidRPr="00C84B72" w14:paraId="5023A520" w14:textId="77777777" w:rsidTr="003B181B">
        <w:trPr>
          <w:trHeight w:val="288"/>
          <w:ins w:id="873" w:author="David Villota Miranda" w:date="2021-09-29T23:15:00Z"/>
        </w:trPr>
        <w:tc>
          <w:tcPr>
            <w:tcW w:w="515" w:type="dxa"/>
            <w:tcBorders>
              <w:top w:val="nil"/>
              <w:bottom w:val="nil"/>
              <w:right w:val="single" w:sz="6" w:space="0" w:color="auto"/>
            </w:tcBorders>
            <w:shd w:val="clear" w:color="auto" w:fill="auto"/>
            <w:noWrap/>
            <w:vAlign w:val="bottom"/>
            <w:hideMark/>
          </w:tcPr>
          <w:p w14:paraId="53B659E7" w14:textId="77777777" w:rsidR="00266CE2" w:rsidRPr="00F107BB" w:rsidRDefault="00266CE2" w:rsidP="003B181B">
            <w:pPr>
              <w:jc w:val="center"/>
              <w:rPr>
                <w:ins w:id="874" w:author="David Villota Miranda" w:date="2021-09-29T23:15:00Z"/>
                <w:rFonts w:ascii="Arial Narrow" w:hAnsi="Arial Narrow"/>
                <w:color w:val="000000"/>
                <w:sz w:val="16"/>
                <w:szCs w:val="16"/>
                <w:rPrChange w:id="875" w:author="David Villota Miranda" w:date="2021-09-30T18:12:00Z">
                  <w:rPr>
                    <w:ins w:id="876" w:author="David Villota Miranda" w:date="2021-09-29T23:15:00Z"/>
                    <w:rFonts w:ascii="Arial Narrow" w:hAnsi="Arial Narrow"/>
                    <w:color w:val="000000"/>
                    <w:sz w:val="18"/>
                    <w:szCs w:val="16"/>
                  </w:rPr>
                </w:rPrChange>
              </w:rPr>
            </w:pPr>
            <w:ins w:id="877" w:author="David Villota Miranda" w:date="2021-09-29T23:15:00Z">
              <w:r w:rsidRPr="00F107BB">
                <w:rPr>
                  <w:rFonts w:ascii="Arial Narrow" w:hAnsi="Arial Narrow"/>
                  <w:color w:val="000000"/>
                  <w:sz w:val="16"/>
                  <w:szCs w:val="16"/>
                  <w:rPrChange w:id="878" w:author="David Villota Miranda" w:date="2021-09-30T18:12:00Z">
                    <w:rPr>
                      <w:rFonts w:ascii="Arial Narrow" w:hAnsi="Arial Narrow"/>
                      <w:color w:val="000000"/>
                      <w:sz w:val="18"/>
                      <w:szCs w:val="16"/>
                    </w:rPr>
                  </w:rPrChange>
                </w:rPr>
                <w:t>0,200</w:t>
              </w:r>
            </w:ins>
          </w:p>
        </w:tc>
        <w:tc>
          <w:tcPr>
            <w:tcW w:w="631" w:type="dxa"/>
            <w:tcBorders>
              <w:top w:val="nil"/>
              <w:left w:val="single" w:sz="6" w:space="0" w:color="auto"/>
              <w:bottom w:val="nil"/>
              <w:right w:val="single" w:sz="6" w:space="0" w:color="auto"/>
            </w:tcBorders>
            <w:shd w:val="clear" w:color="auto" w:fill="auto"/>
            <w:noWrap/>
            <w:vAlign w:val="bottom"/>
            <w:hideMark/>
          </w:tcPr>
          <w:p w14:paraId="15A3D873" w14:textId="77777777" w:rsidR="00266CE2" w:rsidRPr="00F107BB" w:rsidRDefault="00266CE2" w:rsidP="003B181B">
            <w:pPr>
              <w:jc w:val="center"/>
              <w:rPr>
                <w:ins w:id="879" w:author="David Villota Miranda" w:date="2021-09-29T23:15:00Z"/>
                <w:rFonts w:ascii="Arial Narrow" w:hAnsi="Arial Narrow"/>
                <w:color w:val="000000"/>
                <w:sz w:val="16"/>
                <w:szCs w:val="16"/>
                <w:rPrChange w:id="880" w:author="David Villota Miranda" w:date="2021-09-30T18:12:00Z">
                  <w:rPr>
                    <w:ins w:id="881" w:author="David Villota Miranda" w:date="2021-09-29T23:15:00Z"/>
                    <w:rFonts w:ascii="Arial Narrow" w:hAnsi="Arial Narrow"/>
                    <w:color w:val="000000"/>
                    <w:sz w:val="18"/>
                    <w:szCs w:val="16"/>
                  </w:rPr>
                </w:rPrChange>
              </w:rPr>
            </w:pPr>
            <w:ins w:id="882" w:author="David Villota Miranda" w:date="2021-09-29T23:15:00Z">
              <w:r w:rsidRPr="00F107BB">
                <w:rPr>
                  <w:rFonts w:ascii="Arial Narrow" w:hAnsi="Arial Narrow"/>
                  <w:color w:val="000000"/>
                  <w:sz w:val="16"/>
                  <w:szCs w:val="16"/>
                  <w:rPrChange w:id="883" w:author="David Villota Miranda" w:date="2021-09-30T18:12:00Z">
                    <w:rPr>
                      <w:rFonts w:ascii="Arial Narrow" w:hAnsi="Arial Narrow"/>
                      <w:color w:val="000000"/>
                      <w:sz w:val="18"/>
                      <w:szCs w:val="16"/>
                    </w:rPr>
                  </w:rPrChange>
                </w:rPr>
                <w:t>0,280</w:t>
              </w:r>
            </w:ins>
          </w:p>
        </w:tc>
        <w:tc>
          <w:tcPr>
            <w:tcW w:w="613" w:type="dxa"/>
            <w:tcBorders>
              <w:top w:val="nil"/>
              <w:left w:val="single" w:sz="6" w:space="0" w:color="auto"/>
              <w:bottom w:val="nil"/>
              <w:right w:val="single" w:sz="6" w:space="0" w:color="auto"/>
            </w:tcBorders>
            <w:shd w:val="clear" w:color="auto" w:fill="auto"/>
            <w:noWrap/>
            <w:vAlign w:val="bottom"/>
            <w:hideMark/>
          </w:tcPr>
          <w:p w14:paraId="49B36BF9" w14:textId="77777777" w:rsidR="00266CE2" w:rsidRPr="00F107BB" w:rsidRDefault="00266CE2" w:rsidP="003B181B">
            <w:pPr>
              <w:jc w:val="center"/>
              <w:rPr>
                <w:ins w:id="884" w:author="David Villota Miranda" w:date="2021-09-29T23:15:00Z"/>
                <w:rFonts w:ascii="Arial Narrow" w:hAnsi="Arial Narrow"/>
                <w:color w:val="000000"/>
                <w:sz w:val="16"/>
                <w:szCs w:val="16"/>
                <w:rPrChange w:id="885" w:author="David Villota Miranda" w:date="2021-09-30T18:12:00Z">
                  <w:rPr>
                    <w:ins w:id="886" w:author="David Villota Miranda" w:date="2021-09-29T23:15:00Z"/>
                    <w:rFonts w:ascii="Arial Narrow" w:hAnsi="Arial Narrow"/>
                    <w:color w:val="000000"/>
                    <w:sz w:val="18"/>
                    <w:szCs w:val="16"/>
                  </w:rPr>
                </w:rPrChange>
              </w:rPr>
            </w:pPr>
            <w:ins w:id="887" w:author="David Villota Miranda" w:date="2021-09-29T23:15:00Z">
              <w:r w:rsidRPr="00F107BB">
                <w:rPr>
                  <w:rFonts w:ascii="Arial Narrow" w:hAnsi="Arial Narrow"/>
                  <w:color w:val="000000"/>
                  <w:sz w:val="16"/>
                  <w:szCs w:val="16"/>
                  <w:rPrChange w:id="888" w:author="David Villota Miranda" w:date="2021-09-30T18:12:00Z">
                    <w:rPr>
                      <w:rFonts w:ascii="Arial Narrow" w:hAnsi="Arial Narrow"/>
                      <w:color w:val="000000"/>
                      <w:sz w:val="18"/>
                      <w:szCs w:val="16"/>
                    </w:rPr>
                  </w:rPrChange>
                </w:rPr>
                <w:t>0,124</w:t>
              </w:r>
            </w:ins>
          </w:p>
        </w:tc>
        <w:tc>
          <w:tcPr>
            <w:tcW w:w="709" w:type="dxa"/>
            <w:tcBorders>
              <w:top w:val="nil"/>
              <w:left w:val="single" w:sz="6" w:space="0" w:color="auto"/>
              <w:bottom w:val="nil"/>
              <w:right w:val="single" w:sz="6" w:space="0" w:color="auto"/>
            </w:tcBorders>
            <w:shd w:val="clear" w:color="auto" w:fill="auto"/>
            <w:noWrap/>
            <w:vAlign w:val="bottom"/>
            <w:hideMark/>
          </w:tcPr>
          <w:p w14:paraId="03421224" w14:textId="77777777" w:rsidR="00266CE2" w:rsidRPr="00F107BB" w:rsidRDefault="00266CE2" w:rsidP="003B181B">
            <w:pPr>
              <w:jc w:val="center"/>
              <w:rPr>
                <w:ins w:id="889" w:author="David Villota Miranda" w:date="2021-09-29T23:15:00Z"/>
                <w:rFonts w:ascii="Arial Narrow" w:hAnsi="Arial Narrow"/>
                <w:color w:val="000000"/>
                <w:sz w:val="16"/>
                <w:szCs w:val="16"/>
                <w:rPrChange w:id="890" w:author="David Villota Miranda" w:date="2021-09-30T18:12:00Z">
                  <w:rPr>
                    <w:ins w:id="891" w:author="David Villota Miranda" w:date="2021-09-29T23:15:00Z"/>
                    <w:rFonts w:ascii="Arial Narrow" w:hAnsi="Arial Narrow"/>
                    <w:color w:val="000000"/>
                    <w:sz w:val="18"/>
                    <w:szCs w:val="16"/>
                  </w:rPr>
                </w:rPrChange>
              </w:rPr>
            </w:pPr>
            <w:ins w:id="892" w:author="David Villota Miranda" w:date="2021-09-29T23:15:00Z">
              <w:r w:rsidRPr="00F107BB">
                <w:rPr>
                  <w:rFonts w:ascii="Arial Narrow" w:hAnsi="Arial Narrow"/>
                  <w:color w:val="000000"/>
                  <w:sz w:val="16"/>
                  <w:szCs w:val="16"/>
                  <w:rPrChange w:id="893" w:author="David Villota Miranda" w:date="2021-09-30T18:12:00Z">
                    <w:rPr>
                      <w:rFonts w:ascii="Arial Narrow" w:hAnsi="Arial Narrow"/>
                      <w:color w:val="000000"/>
                      <w:sz w:val="18"/>
                      <w:szCs w:val="16"/>
                    </w:rPr>
                  </w:rPrChange>
                </w:rPr>
                <w:t>0,404</w:t>
              </w:r>
            </w:ins>
          </w:p>
        </w:tc>
        <w:tc>
          <w:tcPr>
            <w:tcW w:w="567" w:type="dxa"/>
            <w:tcBorders>
              <w:top w:val="nil"/>
              <w:left w:val="single" w:sz="6" w:space="0" w:color="auto"/>
              <w:bottom w:val="nil"/>
              <w:right w:val="single" w:sz="6" w:space="0" w:color="auto"/>
            </w:tcBorders>
            <w:shd w:val="clear" w:color="auto" w:fill="auto"/>
            <w:noWrap/>
            <w:vAlign w:val="bottom"/>
            <w:hideMark/>
          </w:tcPr>
          <w:p w14:paraId="18BEAB06" w14:textId="77777777" w:rsidR="00266CE2" w:rsidRPr="00F107BB" w:rsidRDefault="00266CE2" w:rsidP="003B181B">
            <w:pPr>
              <w:jc w:val="center"/>
              <w:rPr>
                <w:ins w:id="894" w:author="David Villota Miranda" w:date="2021-09-29T23:15:00Z"/>
                <w:rFonts w:ascii="Arial Narrow" w:hAnsi="Arial Narrow"/>
                <w:color w:val="000000"/>
                <w:sz w:val="16"/>
                <w:szCs w:val="16"/>
                <w:rPrChange w:id="895" w:author="David Villota Miranda" w:date="2021-09-30T18:12:00Z">
                  <w:rPr>
                    <w:ins w:id="896" w:author="David Villota Miranda" w:date="2021-09-29T23:15:00Z"/>
                    <w:rFonts w:ascii="Arial Narrow" w:hAnsi="Arial Narrow"/>
                    <w:color w:val="000000"/>
                    <w:sz w:val="18"/>
                    <w:szCs w:val="16"/>
                  </w:rPr>
                </w:rPrChange>
              </w:rPr>
            </w:pPr>
            <w:ins w:id="897" w:author="David Villota Miranda" w:date="2021-09-29T23:15:00Z">
              <w:r w:rsidRPr="00F107BB">
                <w:rPr>
                  <w:rFonts w:ascii="Arial Narrow" w:hAnsi="Arial Narrow"/>
                  <w:color w:val="000000"/>
                  <w:sz w:val="16"/>
                  <w:szCs w:val="16"/>
                  <w:rPrChange w:id="898" w:author="David Villota Miranda" w:date="2021-09-30T18:12:00Z">
                    <w:rPr>
                      <w:rFonts w:ascii="Arial Narrow" w:hAnsi="Arial Narrow"/>
                      <w:color w:val="000000"/>
                      <w:sz w:val="18"/>
                      <w:szCs w:val="16"/>
                    </w:rPr>
                  </w:rPrChange>
                </w:rPr>
                <w:t>0,131</w:t>
              </w:r>
            </w:ins>
          </w:p>
        </w:tc>
        <w:tc>
          <w:tcPr>
            <w:tcW w:w="567" w:type="dxa"/>
            <w:tcBorders>
              <w:top w:val="nil"/>
              <w:left w:val="single" w:sz="6" w:space="0" w:color="auto"/>
              <w:bottom w:val="nil"/>
              <w:right w:val="single" w:sz="6" w:space="0" w:color="auto"/>
            </w:tcBorders>
            <w:shd w:val="clear" w:color="auto" w:fill="auto"/>
            <w:noWrap/>
            <w:vAlign w:val="bottom"/>
            <w:hideMark/>
          </w:tcPr>
          <w:p w14:paraId="65B3C4A5" w14:textId="77777777" w:rsidR="00266CE2" w:rsidRPr="00F107BB" w:rsidRDefault="00266CE2" w:rsidP="003B181B">
            <w:pPr>
              <w:jc w:val="center"/>
              <w:rPr>
                <w:ins w:id="899" w:author="David Villota Miranda" w:date="2021-09-29T23:15:00Z"/>
                <w:rFonts w:ascii="Arial Narrow" w:hAnsi="Arial Narrow"/>
                <w:color w:val="000000"/>
                <w:sz w:val="16"/>
                <w:szCs w:val="16"/>
                <w:rPrChange w:id="900" w:author="David Villota Miranda" w:date="2021-09-30T18:12:00Z">
                  <w:rPr>
                    <w:ins w:id="901" w:author="David Villota Miranda" w:date="2021-09-29T23:15:00Z"/>
                    <w:rFonts w:ascii="Arial Narrow" w:hAnsi="Arial Narrow"/>
                    <w:color w:val="000000"/>
                    <w:sz w:val="18"/>
                    <w:szCs w:val="16"/>
                  </w:rPr>
                </w:rPrChange>
              </w:rPr>
            </w:pPr>
            <w:ins w:id="902" w:author="David Villota Miranda" w:date="2021-09-29T23:15:00Z">
              <w:r w:rsidRPr="00F107BB">
                <w:rPr>
                  <w:rFonts w:ascii="Arial Narrow" w:hAnsi="Arial Narrow"/>
                  <w:color w:val="000000"/>
                  <w:sz w:val="16"/>
                  <w:szCs w:val="16"/>
                  <w:rPrChange w:id="903" w:author="David Villota Miranda" w:date="2021-09-30T18:12:00Z">
                    <w:rPr>
                      <w:rFonts w:ascii="Arial Narrow" w:hAnsi="Arial Narrow"/>
                      <w:color w:val="000000"/>
                      <w:sz w:val="18"/>
                      <w:szCs w:val="16"/>
                    </w:rPr>
                  </w:rPrChange>
                </w:rPr>
                <w:t>0,226</w:t>
              </w:r>
            </w:ins>
          </w:p>
        </w:tc>
        <w:tc>
          <w:tcPr>
            <w:tcW w:w="515" w:type="dxa"/>
            <w:tcBorders>
              <w:top w:val="nil"/>
              <w:left w:val="single" w:sz="6" w:space="0" w:color="auto"/>
              <w:bottom w:val="nil"/>
              <w:right w:val="single" w:sz="6" w:space="0" w:color="auto"/>
            </w:tcBorders>
            <w:shd w:val="clear" w:color="auto" w:fill="auto"/>
            <w:noWrap/>
            <w:vAlign w:val="bottom"/>
            <w:hideMark/>
          </w:tcPr>
          <w:p w14:paraId="3C8BD904" w14:textId="77777777" w:rsidR="00266CE2" w:rsidRPr="00F107BB" w:rsidRDefault="00266CE2" w:rsidP="003B181B">
            <w:pPr>
              <w:jc w:val="center"/>
              <w:rPr>
                <w:ins w:id="904" w:author="David Villota Miranda" w:date="2021-09-29T23:15:00Z"/>
                <w:rFonts w:ascii="Arial Narrow" w:hAnsi="Arial Narrow"/>
                <w:color w:val="000000"/>
                <w:sz w:val="16"/>
                <w:szCs w:val="16"/>
                <w:rPrChange w:id="905" w:author="David Villota Miranda" w:date="2021-09-30T18:12:00Z">
                  <w:rPr>
                    <w:ins w:id="906" w:author="David Villota Miranda" w:date="2021-09-29T23:15:00Z"/>
                    <w:rFonts w:ascii="Arial Narrow" w:hAnsi="Arial Narrow"/>
                    <w:color w:val="000000"/>
                    <w:sz w:val="18"/>
                    <w:szCs w:val="16"/>
                  </w:rPr>
                </w:rPrChange>
              </w:rPr>
            </w:pPr>
            <w:ins w:id="907" w:author="David Villota Miranda" w:date="2021-09-29T23:15:00Z">
              <w:r w:rsidRPr="00F107BB">
                <w:rPr>
                  <w:rFonts w:ascii="Arial Narrow" w:hAnsi="Arial Narrow"/>
                  <w:color w:val="000000"/>
                  <w:sz w:val="16"/>
                  <w:szCs w:val="16"/>
                  <w:rPrChange w:id="908" w:author="David Villota Miranda" w:date="2021-09-30T18:12:00Z">
                    <w:rPr>
                      <w:rFonts w:ascii="Arial Narrow" w:hAnsi="Arial Narrow"/>
                      <w:color w:val="000000"/>
                      <w:sz w:val="18"/>
                      <w:szCs w:val="16"/>
                    </w:rPr>
                  </w:rPrChange>
                </w:rPr>
                <w:t>0,095</w:t>
              </w:r>
            </w:ins>
          </w:p>
        </w:tc>
        <w:tc>
          <w:tcPr>
            <w:tcW w:w="619" w:type="dxa"/>
            <w:tcBorders>
              <w:top w:val="nil"/>
              <w:left w:val="single" w:sz="6" w:space="0" w:color="auto"/>
              <w:bottom w:val="nil"/>
              <w:right w:val="single" w:sz="6" w:space="0" w:color="auto"/>
            </w:tcBorders>
            <w:shd w:val="clear" w:color="auto" w:fill="auto"/>
            <w:noWrap/>
            <w:vAlign w:val="bottom"/>
            <w:hideMark/>
          </w:tcPr>
          <w:p w14:paraId="5C113795" w14:textId="77777777" w:rsidR="00266CE2" w:rsidRPr="00F107BB" w:rsidRDefault="00266CE2" w:rsidP="003B181B">
            <w:pPr>
              <w:jc w:val="center"/>
              <w:rPr>
                <w:ins w:id="909" w:author="David Villota Miranda" w:date="2021-09-29T23:15:00Z"/>
                <w:rFonts w:ascii="Arial Narrow" w:hAnsi="Arial Narrow"/>
                <w:color w:val="000000"/>
                <w:sz w:val="16"/>
                <w:szCs w:val="16"/>
                <w:rPrChange w:id="910" w:author="David Villota Miranda" w:date="2021-09-30T18:12:00Z">
                  <w:rPr>
                    <w:ins w:id="911" w:author="David Villota Miranda" w:date="2021-09-29T23:15:00Z"/>
                    <w:rFonts w:ascii="Arial Narrow" w:hAnsi="Arial Narrow"/>
                    <w:color w:val="000000"/>
                    <w:sz w:val="18"/>
                    <w:szCs w:val="16"/>
                  </w:rPr>
                </w:rPrChange>
              </w:rPr>
            </w:pPr>
            <w:ins w:id="912" w:author="David Villota Miranda" w:date="2021-09-29T23:15:00Z">
              <w:r w:rsidRPr="00F107BB">
                <w:rPr>
                  <w:rFonts w:ascii="Arial Narrow" w:hAnsi="Arial Narrow"/>
                  <w:color w:val="000000"/>
                  <w:sz w:val="16"/>
                  <w:szCs w:val="16"/>
                  <w:rPrChange w:id="913" w:author="David Villota Miranda" w:date="2021-09-30T18:12:00Z">
                    <w:rPr>
                      <w:rFonts w:ascii="Arial Narrow" w:hAnsi="Arial Narrow"/>
                      <w:color w:val="000000"/>
                      <w:sz w:val="18"/>
                      <w:szCs w:val="16"/>
                    </w:rPr>
                  </w:rPrChange>
                </w:rPr>
                <w:t>0,840</w:t>
              </w:r>
            </w:ins>
          </w:p>
        </w:tc>
        <w:tc>
          <w:tcPr>
            <w:tcW w:w="567" w:type="dxa"/>
            <w:tcBorders>
              <w:top w:val="nil"/>
              <w:left w:val="single" w:sz="6" w:space="0" w:color="auto"/>
              <w:bottom w:val="nil"/>
              <w:right w:val="single" w:sz="6" w:space="0" w:color="auto"/>
            </w:tcBorders>
            <w:shd w:val="clear" w:color="auto" w:fill="auto"/>
            <w:noWrap/>
            <w:vAlign w:val="bottom"/>
            <w:hideMark/>
          </w:tcPr>
          <w:p w14:paraId="1B8E33C3" w14:textId="77777777" w:rsidR="00266CE2" w:rsidRPr="00F107BB" w:rsidRDefault="00266CE2" w:rsidP="003B181B">
            <w:pPr>
              <w:jc w:val="center"/>
              <w:rPr>
                <w:ins w:id="914" w:author="David Villota Miranda" w:date="2021-09-29T23:15:00Z"/>
                <w:rFonts w:ascii="Arial Narrow" w:hAnsi="Arial Narrow"/>
                <w:color w:val="000000"/>
                <w:sz w:val="16"/>
                <w:szCs w:val="16"/>
                <w:rPrChange w:id="915" w:author="David Villota Miranda" w:date="2021-09-30T18:12:00Z">
                  <w:rPr>
                    <w:ins w:id="916" w:author="David Villota Miranda" w:date="2021-09-29T23:15:00Z"/>
                    <w:rFonts w:ascii="Arial Narrow" w:hAnsi="Arial Narrow"/>
                    <w:color w:val="000000"/>
                    <w:sz w:val="18"/>
                    <w:szCs w:val="16"/>
                  </w:rPr>
                </w:rPrChange>
              </w:rPr>
            </w:pPr>
            <w:ins w:id="917" w:author="David Villota Miranda" w:date="2021-09-29T23:15:00Z">
              <w:r w:rsidRPr="00F107BB">
                <w:rPr>
                  <w:rFonts w:ascii="Arial Narrow" w:hAnsi="Arial Narrow"/>
                  <w:color w:val="000000"/>
                  <w:sz w:val="16"/>
                  <w:szCs w:val="16"/>
                  <w:rPrChange w:id="918" w:author="David Villota Miranda" w:date="2021-09-30T18:12:00Z">
                    <w:rPr>
                      <w:rFonts w:ascii="Arial Narrow" w:hAnsi="Arial Narrow"/>
                      <w:color w:val="000000"/>
                      <w:sz w:val="18"/>
                      <w:szCs w:val="16"/>
                    </w:rPr>
                  </w:rPrChange>
                </w:rPr>
                <w:t>0,300</w:t>
              </w:r>
            </w:ins>
          </w:p>
        </w:tc>
        <w:tc>
          <w:tcPr>
            <w:tcW w:w="527" w:type="dxa"/>
            <w:tcBorders>
              <w:top w:val="nil"/>
              <w:left w:val="single" w:sz="6" w:space="0" w:color="auto"/>
              <w:bottom w:val="nil"/>
              <w:right w:val="single" w:sz="6" w:space="0" w:color="auto"/>
            </w:tcBorders>
            <w:shd w:val="clear" w:color="auto" w:fill="auto"/>
            <w:noWrap/>
            <w:vAlign w:val="bottom"/>
            <w:hideMark/>
          </w:tcPr>
          <w:p w14:paraId="39647125" w14:textId="77777777" w:rsidR="00266CE2" w:rsidRPr="00F107BB" w:rsidRDefault="00266CE2" w:rsidP="003B181B">
            <w:pPr>
              <w:jc w:val="center"/>
              <w:rPr>
                <w:ins w:id="919" w:author="David Villota Miranda" w:date="2021-09-29T23:15:00Z"/>
                <w:rFonts w:ascii="Arial Narrow" w:hAnsi="Arial Narrow"/>
                <w:color w:val="000000"/>
                <w:sz w:val="16"/>
                <w:szCs w:val="16"/>
                <w:rPrChange w:id="920" w:author="David Villota Miranda" w:date="2021-09-30T18:12:00Z">
                  <w:rPr>
                    <w:ins w:id="921" w:author="David Villota Miranda" w:date="2021-09-29T23:15:00Z"/>
                    <w:rFonts w:ascii="Arial Narrow" w:hAnsi="Arial Narrow"/>
                    <w:color w:val="000000"/>
                    <w:sz w:val="18"/>
                    <w:szCs w:val="16"/>
                  </w:rPr>
                </w:rPrChange>
              </w:rPr>
            </w:pPr>
            <w:ins w:id="922" w:author="David Villota Miranda" w:date="2021-09-29T23:15:00Z">
              <w:r w:rsidRPr="00F107BB">
                <w:rPr>
                  <w:rFonts w:ascii="Arial Narrow" w:hAnsi="Arial Narrow"/>
                  <w:color w:val="000000"/>
                  <w:sz w:val="16"/>
                  <w:szCs w:val="16"/>
                  <w:rPrChange w:id="923" w:author="David Villota Miranda" w:date="2021-09-30T18:12:00Z">
                    <w:rPr>
                      <w:rFonts w:ascii="Arial Narrow" w:hAnsi="Arial Narrow"/>
                      <w:color w:val="000000"/>
                      <w:sz w:val="18"/>
                      <w:szCs w:val="16"/>
                    </w:rPr>
                  </w:rPrChange>
                </w:rPr>
                <w:t>0,258</w:t>
              </w:r>
            </w:ins>
          </w:p>
        </w:tc>
        <w:tc>
          <w:tcPr>
            <w:tcW w:w="607" w:type="dxa"/>
            <w:tcBorders>
              <w:top w:val="nil"/>
              <w:left w:val="single" w:sz="6" w:space="0" w:color="auto"/>
              <w:bottom w:val="nil"/>
              <w:right w:val="single" w:sz="6" w:space="0" w:color="auto"/>
            </w:tcBorders>
            <w:shd w:val="clear" w:color="auto" w:fill="auto"/>
            <w:noWrap/>
            <w:vAlign w:val="bottom"/>
            <w:hideMark/>
          </w:tcPr>
          <w:p w14:paraId="5D555FD9" w14:textId="77777777" w:rsidR="00266CE2" w:rsidRPr="00F107BB" w:rsidRDefault="00266CE2" w:rsidP="003B181B">
            <w:pPr>
              <w:jc w:val="center"/>
              <w:rPr>
                <w:ins w:id="924" w:author="David Villota Miranda" w:date="2021-09-29T23:15:00Z"/>
                <w:rFonts w:ascii="Arial Narrow" w:hAnsi="Arial Narrow"/>
                <w:color w:val="000000"/>
                <w:sz w:val="16"/>
                <w:szCs w:val="16"/>
                <w:rPrChange w:id="925" w:author="David Villota Miranda" w:date="2021-09-30T18:12:00Z">
                  <w:rPr>
                    <w:ins w:id="926" w:author="David Villota Miranda" w:date="2021-09-29T23:15:00Z"/>
                    <w:rFonts w:ascii="Arial Narrow" w:hAnsi="Arial Narrow"/>
                    <w:color w:val="000000"/>
                    <w:sz w:val="18"/>
                    <w:szCs w:val="16"/>
                  </w:rPr>
                </w:rPrChange>
              </w:rPr>
            </w:pPr>
            <w:ins w:id="927" w:author="David Villota Miranda" w:date="2021-09-29T23:15:00Z">
              <w:r w:rsidRPr="00F107BB">
                <w:rPr>
                  <w:rFonts w:ascii="Arial Narrow" w:hAnsi="Arial Narrow"/>
                  <w:color w:val="000000"/>
                  <w:sz w:val="16"/>
                  <w:szCs w:val="16"/>
                  <w:rPrChange w:id="928" w:author="David Villota Miranda" w:date="2021-09-30T18:12:00Z">
                    <w:rPr>
                      <w:rFonts w:ascii="Arial Narrow" w:hAnsi="Arial Narrow"/>
                      <w:color w:val="000000"/>
                      <w:sz w:val="18"/>
                      <w:szCs w:val="16"/>
                    </w:rPr>
                  </w:rPrChange>
                </w:rPr>
                <w:t>0,365</w:t>
              </w:r>
            </w:ins>
          </w:p>
        </w:tc>
        <w:tc>
          <w:tcPr>
            <w:tcW w:w="567" w:type="dxa"/>
            <w:tcBorders>
              <w:top w:val="nil"/>
              <w:left w:val="single" w:sz="6" w:space="0" w:color="auto"/>
              <w:bottom w:val="nil"/>
              <w:right w:val="single" w:sz="6" w:space="0" w:color="auto"/>
            </w:tcBorders>
            <w:shd w:val="clear" w:color="auto" w:fill="auto"/>
            <w:noWrap/>
            <w:vAlign w:val="bottom"/>
            <w:hideMark/>
          </w:tcPr>
          <w:p w14:paraId="2F4AE5A5" w14:textId="77777777" w:rsidR="00266CE2" w:rsidRPr="00F107BB" w:rsidRDefault="00266CE2" w:rsidP="003B181B">
            <w:pPr>
              <w:jc w:val="center"/>
              <w:rPr>
                <w:ins w:id="929" w:author="David Villota Miranda" w:date="2021-09-29T23:15:00Z"/>
                <w:rFonts w:ascii="Arial Narrow" w:hAnsi="Arial Narrow"/>
                <w:color w:val="000000"/>
                <w:sz w:val="16"/>
                <w:szCs w:val="16"/>
                <w:rPrChange w:id="930" w:author="David Villota Miranda" w:date="2021-09-30T18:12:00Z">
                  <w:rPr>
                    <w:ins w:id="931" w:author="David Villota Miranda" w:date="2021-09-29T23:15:00Z"/>
                    <w:rFonts w:ascii="Arial Narrow" w:hAnsi="Arial Narrow"/>
                    <w:color w:val="000000"/>
                    <w:sz w:val="18"/>
                    <w:szCs w:val="16"/>
                  </w:rPr>
                </w:rPrChange>
              </w:rPr>
            </w:pPr>
            <w:ins w:id="932" w:author="David Villota Miranda" w:date="2021-09-29T23:15:00Z">
              <w:r w:rsidRPr="00F107BB">
                <w:rPr>
                  <w:rFonts w:ascii="Arial Narrow" w:hAnsi="Arial Narrow"/>
                  <w:color w:val="000000"/>
                  <w:sz w:val="16"/>
                  <w:szCs w:val="16"/>
                  <w:rPrChange w:id="933" w:author="David Villota Miranda" w:date="2021-09-30T18:12:00Z">
                    <w:rPr>
                      <w:rFonts w:ascii="Arial Narrow" w:hAnsi="Arial Narrow"/>
                      <w:color w:val="000000"/>
                      <w:sz w:val="18"/>
                      <w:szCs w:val="16"/>
                    </w:rPr>
                  </w:rPrChange>
                </w:rPr>
                <w:t>0,275</w:t>
              </w:r>
            </w:ins>
          </w:p>
        </w:tc>
        <w:tc>
          <w:tcPr>
            <w:tcW w:w="567" w:type="dxa"/>
            <w:tcBorders>
              <w:left w:val="single" w:sz="6" w:space="0" w:color="auto"/>
            </w:tcBorders>
            <w:shd w:val="clear" w:color="auto" w:fill="auto"/>
            <w:noWrap/>
            <w:vAlign w:val="bottom"/>
            <w:hideMark/>
          </w:tcPr>
          <w:p w14:paraId="6758AE4D" w14:textId="77777777" w:rsidR="00266CE2" w:rsidRPr="00F107BB" w:rsidRDefault="00266CE2" w:rsidP="003B181B">
            <w:pPr>
              <w:jc w:val="center"/>
              <w:rPr>
                <w:ins w:id="934" w:author="David Villota Miranda" w:date="2021-09-29T23:15:00Z"/>
                <w:rFonts w:ascii="Arial Narrow" w:hAnsi="Arial Narrow"/>
                <w:color w:val="000000"/>
                <w:sz w:val="16"/>
                <w:szCs w:val="16"/>
                <w:rPrChange w:id="935" w:author="David Villota Miranda" w:date="2021-09-30T18:12:00Z">
                  <w:rPr>
                    <w:ins w:id="936" w:author="David Villota Miranda" w:date="2021-09-29T23:15:00Z"/>
                    <w:rFonts w:ascii="Arial Narrow" w:hAnsi="Arial Narrow"/>
                    <w:color w:val="000000"/>
                    <w:sz w:val="18"/>
                    <w:szCs w:val="16"/>
                  </w:rPr>
                </w:rPrChange>
              </w:rPr>
            </w:pPr>
            <w:ins w:id="937" w:author="David Villota Miranda" w:date="2021-09-29T23:15:00Z">
              <w:r w:rsidRPr="00F107BB">
                <w:rPr>
                  <w:rFonts w:ascii="Arial Narrow" w:hAnsi="Arial Narrow"/>
                  <w:color w:val="000000"/>
                  <w:sz w:val="16"/>
                  <w:szCs w:val="16"/>
                  <w:rPrChange w:id="938" w:author="David Villota Miranda" w:date="2021-09-30T18:12:00Z">
                    <w:rPr>
                      <w:rFonts w:ascii="Arial Narrow" w:hAnsi="Arial Narrow"/>
                      <w:color w:val="000000"/>
                      <w:sz w:val="18"/>
                      <w:szCs w:val="16"/>
                    </w:rPr>
                  </w:rPrChange>
                </w:rPr>
                <w:t>0,350</w:t>
              </w:r>
            </w:ins>
          </w:p>
        </w:tc>
      </w:tr>
      <w:tr w:rsidR="00266CE2" w:rsidRPr="00C84B72" w14:paraId="1AE1C1E8" w14:textId="77777777" w:rsidTr="003B181B">
        <w:trPr>
          <w:trHeight w:val="288"/>
          <w:ins w:id="939" w:author="David Villota Miranda" w:date="2021-09-29T23:15:00Z"/>
        </w:trPr>
        <w:tc>
          <w:tcPr>
            <w:tcW w:w="515" w:type="dxa"/>
            <w:tcBorders>
              <w:top w:val="nil"/>
              <w:bottom w:val="nil"/>
              <w:right w:val="single" w:sz="6" w:space="0" w:color="auto"/>
            </w:tcBorders>
            <w:shd w:val="clear" w:color="auto" w:fill="auto"/>
            <w:noWrap/>
            <w:vAlign w:val="bottom"/>
            <w:hideMark/>
          </w:tcPr>
          <w:p w14:paraId="02829EB6" w14:textId="77777777" w:rsidR="00266CE2" w:rsidRPr="00F107BB" w:rsidRDefault="00266CE2" w:rsidP="003B181B">
            <w:pPr>
              <w:jc w:val="center"/>
              <w:rPr>
                <w:ins w:id="940" w:author="David Villota Miranda" w:date="2021-09-29T23:15:00Z"/>
                <w:rFonts w:ascii="Arial Narrow" w:hAnsi="Arial Narrow"/>
                <w:color w:val="000000"/>
                <w:sz w:val="16"/>
                <w:szCs w:val="16"/>
                <w:rPrChange w:id="941" w:author="David Villota Miranda" w:date="2021-09-30T18:12:00Z">
                  <w:rPr>
                    <w:ins w:id="942" w:author="David Villota Miranda" w:date="2021-09-29T23:15:00Z"/>
                    <w:rFonts w:ascii="Arial Narrow" w:hAnsi="Arial Narrow"/>
                    <w:color w:val="000000"/>
                    <w:sz w:val="18"/>
                    <w:szCs w:val="16"/>
                  </w:rPr>
                </w:rPrChange>
              </w:rPr>
            </w:pPr>
            <w:ins w:id="943" w:author="David Villota Miranda" w:date="2021-09-29T23:15:00Z">
              <w:r w:rsidRPr="00F107BB">
                <w:rPr>
                  <w:rFonts w:ascii="Arial Narrow" w:hAnsi="Arial Narrow"/>
                  <w:color w:val="000000"/>
                  <w:sz w:val="16"/>
                  <w:szCs w:val="16"/>
                  <w:rPrChange w:id="944" w:author="David Villota Miranda" w:date="2021-09-30T18:12:00Z">
                    <w:rPr>
                      <w:rFonts w:ascii="Arial Narrow" w:hAnsi="Arial Narrow"/>
                      <w:color w:val="000000"/>
                      <w:sz w:val="18"/>
                      <w:szCs w:val="16"/>
                    </w:rPr>
                  </w:rPrChange>
                </w:rPr>
                <w:t>0,150</w:t>
              </w:r>
            </w:ins>
          </w:p>
        </w:tc>
        <w:tc>
          <w:tcPr>
            <w:tcW w:w="631" w:type="dxa"/>
            <w:tcBorders>
              <w:top w:val="nil"/>
              <w:left w:val="single" w:sz="6" w:space="0" w:color="auto"/>
              <w:bottom w:val="nil"/>
              <w:right w:val="single" w:sz="6" w:space="0" w:color="auto"/>
            </w:tcBorders>
            <w:shd w:val="clear" w:color="auto" w:fill="auto"/>
            <w:noWrap/>
            <w:vAlign w:val="bottom"/>
            <w:hideMark/>
          </w:tcPr>
          <w:p w14:paraId="680F56AD" w14:textId="77777777" w:rsidR="00266CE2" w:rsidRPr="00F107BB" w:rsidRDefault="00266CE2" w:rsidP="003B181B">
            <w:pPr>
              <w:jc w:val="center"/>
              <w:rPr>
                <w:ins w:id="945" w:author="David Villota Miranda" w:date="2021-09-29T23:15:00Z"/>
                <w:rFonts w:ascii="Arial Narrow" w:hAnsi="Arial Narrow"/>
                <w:color w:val="000000"/>
                <w:sz w:val="16"/>
                <w:szCs w:val="16"/>
                <w:rPrChange w:id="946" w:author="David Villota Miranda" w:date="2021-09-30T18:12:00Z">
                  <w:rPr>
                    <w:ins w:id="947" w:author="David Villota Miranda" w:date="2021-09-29T23:15:00Z"/>
                    <w:rFonts w:ascii="Arial Narrow" w:hAnsi="Arial Narrow"/>
                    <w:color w:val="000000"/>
                    <w:sz w:val="18"/>
                    <w:szCs w:val="16"/>
                  </w:rPr>
                </w:rPrChange>
              </w:rPr>
            </w:pPr>
            <w:ins w:id="948" w:author="David Villota Miranda" w:date="2021-09-29T23:15:00Z">
              <w:r w:rsidRPr="00F107BB">
                <w:rPr>
                  <w:rFonts w:ascii="Arial Narrow" w:hAnsi="Arial Narrow"/>
                  <w:color w:val="000000"/>
                  <w:sz w:val="16"/>
                  <w:szCs w:val="16"/>
                  <w:rPrChange w:id="949" w:author="David Villota Miranda" w:date="2021-09-30T18:12:00Z">
                    <w:rPr>
                      <w:rFonts w:ascii="Arial Narrow" w:hAnsi="Arial Narrow"/>
                      <w:color w:val="000000"/>
                      <w:sz w:val="18"/>
                      <w:szCs w:val="16"/>
                    </w:rPr>
                  </w:rPrChange>
                </w:rPr>
                <w:t>0,287</w:t>
              </w:r>
            </w:ins>
          </w:p>
        </w:tc>
        <w:tc>
          <w:tcPr>
            <w:tcW w:w="613" w:type="dxa"/>
            <w:tcBorders>
              <w:top w:val="nil"/>
              <w:left w:val="single" w:sz="6" w:space="0" w:color="auto"/>
              <w:bottom w:val="nil"/>
              <w:right w:val="single" w:sz="6" w:space="0" w:color="auto"/>
            </w:tcBorders>
            <w:shd w:val="clear" w:color="auto" w:fill="auto"/>
            <w:noWrap/>
            <w:vAlign w:val="bottom"/>
            <w:hideMark/>
          </w:tcPr>
          <w:p w14:paraId="2F7D0B49" w14:textId="77777777" w:rsidR="00266CE2" w:rsidRPr="00F107BB" w:rsidRDefault="00266CE2" w:rsidP="003B181B">
            <w:pPr>
              <w:jc w:val="center"/>
              <w:rPr>
                <w:ins w:id="950" w:author="David Villota Miranda" w:date="2021-09-29T23:15:00Z"/>
                <w:rFonts w:ascii="Arial Narrow" w:hAnsi="Arial Narrow"/>
                <w:color w:val="000000"/>
                <w:sz w:val="16"/>
                <w:szCs w:val="16"/>
                <w:rPrChange w:id="951" w:author="David Villota Miranda" w:date="2021-09-30T18:12:00Z">
                  <w:rPr>
                    <w:ins w:id="952" w:author="David Villota Miranda" w:date="2021-09-29T23:15:00Z"/>
                    <w:rFonts w:ascii="Arial Narrow" w:hAnsi="Arial Narrow"/>
                    <w:color w:val="000000"/>
                    <w:sz w:val="18"/>
                    <w:szCs w:val="16"/>
                  </w:rPr>
                </w:rPrChange>
              </w:rPr>
            </w:pPr>
            <w:ins w:id="953" w:author="David Villota Miranda" w:date="2021-09-29T23:15:00Z">
              <w:r w:rsidRPr="00F107BB">
                <w:rPr>
                  <w:rFonts w:ascii="Arial Narrow" w:hAnsi="Arial Narrow"/>
                  <w:color w:val="000000"/>
                  <w:sz w:val="16"/>
                  <w:szCs w:val="16"/>
                  <w:rPrChange w:id="954" w:author="David Villota Miranda" w:date="2021-09-30T18:12:00Z">
                    <w:rPr>
                      <w:rFonts w:ascii="Arial Narrow" w:hAnsi="Arial Narrow"/>
                      <w:color w:val="000000"/>
                      <w:sz w:val="18"/>
                      <w:szCs w:val="16"/>
                    </w:rPr>
                  </w:rPrChange>
                </w:rPr>
                <w:t>0,095</w:t>
              </w:r>
            </w:ins>
          </w:p>
        </w:tc>
        <w:tc>
          <w:tcPr>
            <w:tcW w:w="709" w:type="dxa"/>
            <w:tcBorders>
              <w:top w:val="nil"/>
              <w:left w:val="single" w:sz="6" w:space="0" w:color="auto"/>
              <w:bottom w:val="nil"/>
              <w:right w:val="single" w:sz="6" w:space="0" w:color="auto"/>
            </w:tcBorders>
            <w:shd w:val="clear" w:color="auto" w:fill="auto"/>
            <w:noWrap/>
            <w:vAlign w:val="bottom"/>
            <w:hideMark/>
          </w:tcPr>
          <w:p w14:paraId="6B26B13B" w14:textId="77777777" w:rsidR="00266CE2" w:rsidRPr="00F107BB" w:rsidRDefault="00266CE2" w:rsidP="003B181B">
            <w:pPr>
              <w:jc w:val="center"/>
              <w:rPr>
                <w:ins w:id="955" w:author="David Villota Miranda" w:date="2021-09-29T23:15:00Z"/>
                <w:rFonts w:ascii="Arial Narrow" w:hAnsi="Arial Narrow"/>
                <w:color w:val="000000"/>
                <w:sz w:val="16"/>
                <w:szCs w:val="16"/>
                <w:rPrChange w:id="956" w:author="David Villota Miranda" w:date="2021-09-30T18:12:00Z">
                  <w:rPr>
                    <w:ins w:id="957" w:author="David Villota Miranda" w:date="2021-09-29T23:15:00Z"/>
                    <w:rFonts w:ascii="Arial Narrow" w:hAnsi="Arial Narrow"/>
                    <w:color w:val="000000"/>
                    <w:sz w:val="18"/>
                    <w:szCs w:val="16"/>
                  </w:rPr>
                </w:rPrChange>
              </w:rPr>
            </w:pPr>
            <w:ins w:id="958" w:author="David Villota Miranda" w:date="2021-09-29T23:15:00Z">
              <w:r w:rsidRPr="00F107BB">
                <w:rPr>
                  <w:rFonts w:ascii="Arial Narrow" w:hAnsi="Arial Narrow"/>
                  <w:color w:val="000000"/>
                  <w:sz w:val="16"/>
                  <w:szCs w:val="16"/>
                  <w:rPrChange w:id="959" w:author="David Villota Miranda" w:date="2021-09-30T18:12:00Z">
                    <w:rPr>
                      <w:rFonts w:ascii="Arial Narrow" w:hAnsi="Arial Narrow"/>
                      <w:color w:val="000000"/>
                      <w:sz w:val="18"/>
                      <w:szCs w:val="16"/>
                    </w:rPr>
                  </w:rPrChange>
                </w:rPr>
                <w:t>0,382</w:t>
              </w:r>
            </w:ins>
          </w:p>
        </w:tc>
        <w:tc>
          <w:tcPr>
            <w:tcW w:w="567" w:type="dxa"/>
            <w:tcBorders>
              <w:top w:val="nil"/>
              <w:left w:val="single" w:sz="6" w:space="0" w:color="auto"/>
              <w:bottom w:val="nil"/>
              <w:right w:val="single" w:sz="6" w:space="0" w:color="auto"/>
            </w:tcBorders>
            <w:shd w:val="clear" w:color="auto" w:fill="auto"/>
            <w:noWrap/>
            <w:vAlign w:val="bottom"/>
            <w:hideMark/>
          </w:tcPr>
          <w:p w14:paraId="466A09BD" w14:textId="77777777" w:rsidR="00266CE2" w:rsidRPr="00F107BB" w:rsidRDefault="00266CE2" w:rsidP="003B181B">
            <w:pPr>
              <w:jc w:val="center"/>
              <w:rPr>
                <w:ins w:id="960" w:author="David Villota Miranda" w:date="2021-09-29T23:15:00Z"/>
                <w:rFonts w:ascii="Arial Narrow" w:hAnsi="Arial Narrow"/>
                <w:color w:val="000000"/>
                <w:sz w:val="16"/>
                <w:szCs w:val="16"/>
                <w:rPrChange w:id="961" w:author="David Villota Miranda" w:date="2021-09-30T18:12:00Z">
                  <w:rPr>
                    <w:ins w:id="962" w:author="David Villota Miranda" w:date="2021-09-29T23:15:00Z"/>
                    <w:rFonts w:ascii="Arial Narrow" w:hAnsi="Arial Narrow"/>
                    <w:color w:val="000000"/>
                    <w:sz w:val="18"/>
                    <w:szCs w:val="16"/>
                  </w:rPr>
                </w:rPrChange>
              </w:rPr>
            </w:pPr>
            <w:ins w:id="963" w:author="David Villota Miranda" w:date="2021-09-29T23:15:00Z">
              <w:r w:rsidRPr="00F107BB">
                <w:rPr>
                  <w:rFonts w:ascii="Arial Narrow" w:hAnsi="Arial Narrow"/>
                  <w:color w:val="000000"/>
                  <w:sz w:val="16"/>
                  <w:szCs w:val="16"/>
                  <w:rPrChange w:id="964" w:author="David Villota Miranda" w:date="2021-09-30T18:12:00Z">
                    <w:rPr>
                      <w:rFonts w:ascii="Arial Narrow" w:hAnsi="Arial Narrow"/>
                      <w:color w:val="000000"/>
                      <w:sz w:val="18"/>
                      <w:szCs w:val="16"/>
                    </w:rPr>
                  </w:rPrChange>
                </w:rPr>
                <w:t>0,153</w:t>
              </w:r>
            </w:ins>
          </w:p>
        </w:tc>
        <w:tc>
          <w:tcPr>
            <w:tcW w:w="567" w:type="dxa"/>
            <w:tcBorders>
              <w:top w:val="nil"/>
              <w:left w:val="single" w:sz="6" w:space="0" w:color="auto"/>
              <w:bottom w:val="nil"/>
              <w:right w:val="single" w:sz="6" w:space="0" w:color="auto"/>
            </w:tcBorders>
            <w:shd w:val="clear" w:color="auto" w:fill="auto"/>
            <w:noWrap/>
            <w:vAlign w:val="bottom"/>
            <w:hideMark/>
          </w:tcPr>
          <w:p w14:paraId="6D046150" w14:textId="77777777" w:rsidR="00266CE2" w:rsidRPr="00F107BB" w:rsidRDefault="00266CE2" w:rsidP="003B181B">
            <w:pPr>
              <w:jc w:val="center"/>
              <w:rPr>
                <w:ins w:id="965" w:author="David Villota Miranda" w:date="2021-09-29T23:15:00Z"/>
                <w:rFonts w:ascii="Arial Narrow" w:hAnsi="Arial Narrow"/>
                <w:color w:val="000000"/>
                <w:sz w:val="16"/>
                <w:szCs w:val="16"/>
                <w:rPrChange w:id="966" w:author="David Villota Miranda" w:date="2021-09-30T18:12:00Z">
                  <w:rPr>
                    <w:ins w:id="967" w:author="David Villota Miranda" w:date="2021-09-29T23:15:00Z"/>
                    <w:rFonts w:ascii="Arial Narrow" w:hAnsi="Arial Narrow"/>
                    <w:color w:val="000000"/>
                    <w:sz w:val="18"/>
                    <w:szCs w:val="16"/>
                  </w:rPr>
                </w:rPrChange>
              </w:rPr>
            </w:pPr>
            <w:ins w:id="968" w:author="David Villota Miranda" w:date="2021-09-29T23:15:00Z">
              <w:r w:rsidRPr="00F107BB">
                <w:rPr>
                  <w:rFonts w:ascii="Arial Narrow" w:hAnsi="Arial Narrow"/>
                  <w:color w:val="000000"/>
                  <w:sz w:val="16"/>
                  <w:szCs w:val="16"/>
                  <w:rPrChange w:id="969" w:author="David Villota Miranda" w:date="2021-09-30T18:12:00Z">
                    <w:rPr>
                      <w:rFonts w:ascii="Arial Narrow" w:hAnsi="Arial Narrow"/>
                      <w:color w:val="000000"/>
                      <w:sz w:val="18"/>
                      <w:szCs w:val="16"/>
                    </w:rPr>
                  </w:rPrChange>
                </w:rPr>
                <w:t>0,251</w:t>
              </w:r>
            </w:ins>
          </w:p>
        </w:tc>
        <w:tc>
          <w:tcPr>
            <w:tcW w:w="515" w:type="dxa"/>
            <w:tcBorders>
              <w:top w:val="nil"/>
              <w:left w:val="single" w:sz="6" w:space="0" w:color="auto"/>
              <w:bottom w:val="nil"/>
              <w:right w:val="single" w:sz="6" w:space="0" w:color="auto"/>
            </w:tcBorders>
            <w:shd w:val="clear" w:color="auto" w:fill="auto"/>
            <w:noWrap/>
            <w:vAlign w:val="bottom"/>
            <w:hideMark/>
          </w:tcPr>
          <w:p w14:paraId="5C16291B" w14:textId="77777777" w:rsidR="00266CE2" w:rsidRPr="00F107BB" w:rsidRDefault="00266CE2" w:rsidP="003B181B">
            <w:pPr>
              <w:jc w:val="center"/>
              <w:rPr>
                <w:ins w:id="970" w:author="David Villota Miranda" w:date="2021-09-29T23:15:00Z"/>
                <w:rFonts w:ascii="Arial Narrow" w:hAnsi="Arial Narrow"/>
                <w:color w:val="000000"/>
                <w:sz w:val="16"/>
                <w:szCs w:val="16"/>
                <w:rPrChange w:id="971" w:author="David Villota Miranda" w:date="2021-09-30T18:12:00Z">
                  <w:rPr>
                    <w:ins w:id="972" w:author="David Villota Miranda" w:date="2021-09-29T23:15:00Z"/>
                    <w:rFonts w:ascii="Arial Narrow" w:hAnsi="Arial Narrow"/>
                    <w:color w:val="000000"/>
                    <w:sz w:val="18"/>
                    <w:szCs w:val="16"/>
                  </w:rPr>
                </w:rPrChange>
              </w:rPr>
            </w:pPr>
            <w:ins w:id="973" w:author="David Villota Miranda" w:date="2021-09-29T23:15:00Z">
              <w:r w:rsidRPr="00F107BB">
                <w:rPr>
                  <w:rFonts w:ascii="Arial Narrow" w:hAnsi="Arial Narrow"/>
                  <w:color w:val="000000"/>
                  <w:sz w:val="16"/>
                  <w:szCs w:val="16"/>
                  <w:rPrChange w:id="974" w:author="David Villota Miranda" w:date="2021-09-30T18:12:00Z">
                    <w:rPr>
                      <w:rFonts w:ascii="Arial Narrow" w:hAnsi="Arial Narrow"/>
                      <w:color w:val="000000"/>
                      <w:sz w:val="18"/>
                      <w:szCs w:val="16"/>
                    </w:rPr>
                  </w:rPrChange>
                </w:rPr>
                <w:t>0,098</w:t>
              </w:r>
            </w:ins>
          </w:p>
        </w:tc>
        <w:tc>
          <w:tcPr>
            <w:tcW w:w="619" w:type="dxa"/>
            <w:tcBorders>
              <w:top w:val="nil"/>
              <w:left w:val="single" w:sz="6" w:space="0" w:color="auto"/>
              <w:bottom w:val="nil"/>
              <w:right w:val="single" w:sz="6" w:space="0" w:color="auto"/>
            </w:tcBorders>
            <w:shd w:val="clear" w:color="auto" w:fill="auto"/>
            <w:noWrap/>
            <w:vAlign w:val="bottom"/>
            <w:hideMark/>
          </w:tcPr>
          <w:p w14:paraId="5933D224" w14:textId="77777777" w:rsidR="00266CE2" w:rsidRPr="00F107BB" w:rsidRDefault="00266CE2" w:rsidP="003B181B">
            <w:pPr>
              <w:jc w:val="center"/>
              <w:rPr>
                <w:ins w:id="975" w:author="David Villota Miranda" w:date="2021-09-29T23:15:00Z"/>
                <w:rFonts w:ascii="Arial Narrow" w:hAnsi="Arial Narrow"/>
                <w:color w:val="000000"/>
                <w:sz w:val="16"/>
                <w:szCs w:val="16"/>
                <w:rPrChange w:id="976" w:author="David Villota Miranda" w:date="2021-09-30T18:12:00Z">
                  <w:rPr>
                    <w:ins w:id="977" w:author="David Villota Miranda" w:date="2021-09-29T23:15:00Z"/>
                    <w:rFonts w:ascii="Arial Narrow" w:hAnsi="Arial Narrow"/>
                    <w:color w:val="000000"/>
                    <w:sz w:val="18"/>
                    <w:szCs w:val="16"/>
                  </w:rPr>
                </w:rPrChange>
              </w:rPr>
            </w:pPr>
            <w:ins w:id="978" w:author="David Villota Miranda" w:date="2021-09-29T23:15:00Z">
              <w:r w:rsidRPr="00F107BB">
                <w:rPr>
                  <w:rFonts w:ascii="Arial Narrow" w:hAnsi="Arial Narrow"/>
                  <w:color w:val="000000"/>
                  <w:sz w:val="16"/>
                  <w:szCs w:val="16"/>
                  <w:rPrChange w:id="979" w:author="David Villota Miranda" w:date="2021-09-30T18:12:00Z">
                    <w:rPr>
                      <w:rFonts w:ascii="Arial Narrow" w:hAnsi="Arial Narrow"/>
                      <w:color w:val="000000"/>
                      <w:sz w:val="18"/>
                      <w:szCs w:val="16"/>
                    </w:rPr>
                  </w:rPrChange>
                </w:rPr>
                <w:t>0,818</w:t>
              </w:r>
            </w:ins>
          </w:p>
        </w:tc>
        <w:tc>
          <w:tcPr>
            <w:tcW w:w="567" w:type="dxa"/>
            <w:tcBorders>
              <w:top w:val="nil"/>
              <w:left w:val="single" w:sz="6" w:space="0" w:color="auto"/>
              <w:bottom w:val="nil"/>
              <w:right w:val="single" w:sz="6" w:space="0" w:color="auto"/>
            </w:tcBorders>
            <w:shd w:val="clear" w:color="auto" w:fill="auto"/>
            <w:noWrap/>
            <w:vAlign w:val="bottom"/>
            <w:hideMark/>
          </w:tcPr>
          <w:p w14:paraId="3411870C" w14:textId="77777777" w:rsidR="00266CE2" w:rsidRPr="00F107BB" w:rsidRDefault="00266CE2" w:rsidP="003B181B">
            <w:pPr>
              <w:jc w:val="center"/>
              <w:rPr>
                <w:ins w:id="980" w:author="David Villota Miranda" w:date="2021-09-29T23:15:00Z"/>
                <w:rFonts w:ascii="Arial Narrow" w:hAnsi="Arial Narrow"/>
                <w:color w:val="000000"/>
                <w:sz w:val="16"/>
                <w:szCs w:val="16"/>
                <w:rPrChange w:id="981" w:author="David Villota Miranda" w:date="2021-09-30T18:12:00Z">
                  <w:rPr>
                    <w:ins w:id="982" w:author="David Villota Miranda" w:date="2021-09-29T23:15:00Z"/>
                    <w:rFonts w:ascii="Arial Narrow" w:hAnsi="Arial Narrow"/>
                    <w:color w:val="000000"/>
                    <w:sz w:val="18"/>
                    <w:szCs w:val="16"/>
                  </w:rPr>
                </w:rPrChange>
              </w:rPr>
            </w:pPr>
            <w:ins w:id="983" w:author="David Villota Miranda" w:date="2021-09-29T23:15:00Z">
              <w:r w:rsidRPr="00F107BB">
                <w:rPr>
                  <w:rFonts w:ascii="Arial Narrow" w:hAnsi="Arial Narrow"/>
                  <w:color w:val="000000"/>
                  <w:sz w:val="16"/>
                  <w:szCs w:val="16"/>
                  <w:rPrChange w:id="984" w:author="David Villota Miranda" w:date="2021-09-30T18:12:00Z">
                    <w:rPr>
                      <w:rFonts w:ascii="Arial Narrow" w:hAnsi="Arial Narrow"/>
                      <w:color w:val="000000"/>
                      <w:sz w:val="18"/>
                      <w:szCs w:val="16"/>
                    </w:rPr>
                  </w:rPrChange>
                </w:rPr>
                <w:t>0,350</w:t>
              </w:r>
            </w:ins>
          </w:p>
        </w:tc>
        <w:tc>
          <w:tcPr>
            <w:tcW w:w="527" w:type="dxa"/>
            <w:tcBorders>
              <w:top w:val="nil"/>
              <w:left w:val="single" w:sz="6" w:space="0" w:color="auto"/>
              <w:bottom w:val="nil"/>
              <w:right w:val="single" w:sz="6" w:space="0" w:color="auto"/>
            </w:tcBorders>
            <w:shd w:val="clear" w:color="auto" w:fill="auto"/>
            <w:noWrap/>
            <w:vAlign w:val="bottom"/>
            <w:hideMark/>
          </w:tcPr>
          <w:p w14:paraId="1F769447" w14:textId="77777777" w:rsidR="00266CE2" w:rsidRPr="00F107BB" w:rsidRDefault="00266CE2" w:rsidP="003B181B">
            <w:pPr>
              <w:jc w:val="center"/>
              <w:rPr>
                <w:ins w:id="985" w:author="David Villota Miranda" w:date="2021-09-29T23:15:00Z"/>
                <w:rFonts w:ascii="Arial Narrow" w:hAnsi="Arial Narrow"/>
                <w:color w:val="000000"/>
                <w:sz w:val="16"/>
                <w:szCs w:val="16"/>
                <w:rPrChange w:id="986" w:author="David Villota Miranda" w:date="2021-09-30T18:12:00Z">
                  <w:rPr>
                    <w:ins w:id="987" w:author="David Villota Miranda" w:date="2021-09-29T23:15:00Z"/>
                    <w:rFonts w:ascii="Arial Narrow" w:hAnsi="Arial Narrow"/>
                    <w:color w:val="000000"/>
                    <w:sz w:val="18"/>
                    <w:szCs w:val="16"/>
                  </w:rPr>
                </w:rPrChange>
              </w:rPr>
            </w:pPr>
            <w:ins w:id="988" w:author="David Villota Miranda" w:date="2021-09-29T23:15:00Z">
              <w:r w:rsidRPr="00F107BB">
                <w:rPr>
                  <w:rFonts w:ascii="Arial Narrow" w:hAnsi="Arial Narrow"/>
                  <w:color w:val="000000"/>
                  <w:sz w:val="16"/>
                  <w:szCs w:val="16"/>
                  <w:rPrChange w:id="989" w:author="David Villota Miranda" w:date="2021-09-30T18:12:00Z">
                    <w:rPr>
                      <w:rFonts w:ascii="Arial Narrow" w:hAnsi="Arial Narrow"/>
                      <w:color w:val="000000"/>
                      <w:sz w:val="18"/>
                      <w:szCs w:val="16"/>
                    </w:rPr>
                  </w:rPrChange>
                </w:rPr>
                <w:t>0,262</w:t>
              </w:r>
            </w:ins>
          </w:p>
        </w:tc>
        <w:tc>
          <w:tcPr>
            <w:tcW w:w="607" w:type="dxa"/>
            <w:tcBorders>
              <w:top w:val="nil"/>
              <w:left w:val="single" w:sz="6" w:space="0" w:color="auto"/>
              <w:bottom w:val="nil"/>
              <w:right w:val="single" w:sz="6" w:space="0" w:color="auto"/>
            </w:tcBorders>
            <w:shd w:val="clear" w:color="auto" w:fill="auto"/>
            <w:noWrap/>
            <w:vAlign w:val="bottom"/>
            <w:hideMark/>
          </w:tcPr>
          <w:p w14:paraId="2323351F" w14:textId="77777777" w:rsidR="00266CE2" w:rsidRPr="00F107BB" w:rsidRDefault="00266CE2" w:rsidP="003B181B">
            <w:pPr>
              <w:jc w:val="center"/>
              <w:rPr>
                <w:ins w:id="990" w:author="David Villota Miranda" w:date="2021-09-29T23:15:00Z"/>
                <w:rFonts w:ascii="Arial Narrow" w:hAnsi="Arial Narrow"/>
                <w:color w:val="000000"/>
                <w:sz w:val="16"/>
                <w:szCs w:val="16"/>
                <w:rPrChange w:id="991" w:author="David Villota Miranda" w:date="2021-09-30T18:12:00Z">
                  <w:rPr>
                    <w:ins w:id="992" w:author="David Villota Miranda" w:date="2021-09-29T23:15:00Z"/>
                    <w:rFonts w:ascii="Arial Narrow" w:hAnsi="Arial Narrow"/>
                    <w:color w:val="000000"/>
                    <w:sz w:val="18"/>
                    <w:szCs w:val="16"/>
                  </w:rPr>
                </w:rPrChange>
              </w:rPr>
            </w:pPr>
            <w:ins w:id="993" w:author="David Villota Miranda" w:date="2021-09-29T23:15:00Z">
              <w:r w:rsidRPr="00F107BB">
                <w:rPr>
                  <w:rFonts w:ascii="Arial Narrow" w:hAnsi="Arial Narrow"/>
                  <w:color w:val="000000"/>
                  <w:sz w:val="16"/>
                  <w:szCs w:val="16"/>
                  <w:rPrChange w:id="994" w:author="David Villota Miranda" w:date="2021-09-30T18:12:00Z">
                    <w:rPr>
                      <w:rFonts w:ascii="Arial Narrow" w:hAnsi="Arial Narrow"/>
                      <w:color w:val="000000"/>
                      <w:sz w:val="18"/>
                      <w:szCs w:val="16"/>
                    </w:rPr>
                  </w:rPrChange>
                </w:rPr>
                <w:t>0,341</w:t>
              </w:r>
            </w:ins>
          </w:p>
        </w:tc>
        <w:tc>
          <w:tcPr>
            <w:tcW w:w="567" w:type="dxa"/>
            <w:tcBorders>
              <w:top w:val="nil"/>
              <w:left w:val="single" w:sz="6" w:space="0" w:color="auto"/>
              <w:bottom w:val="nil"/>
              <w:right w:val="single" w:sz="6" w:space="0" w:color="auto"/>
            </w:tcBorders>
            <w:shd w:val="clear" w:color="auto" w:fill="auto"/>
            <w:noWrap/>
            <w:vAlign w:val="bottom"/>
            <w:hideMark/>
          </w:tcPr>
          <w:p w14:paraId="18B9AB20" w14:textId="77777777" w:rsidR="00266CE2" w:rsidRPr="00F107BB" w:rsidRDefault="00266CE2" w:rsidP="003B181B">
            <w:pPr>
              <w:jc w:val="center"/>
              <w:rPr>
                <w:ins w:id="995" w:author="David Villota Miranda" w:date="2021-09-29T23:15:00Z"/>
                <w:rFonts w:ascii="Arial Narrow" w:hAnsi="Arial Narrow"/>
                <w:color w:val="000000"/>
                <w:sz w:val="16"/>
                <w:szCs w:val="16"/>
                <w:rPrChange w:id="996" w:author="David Villota Miranda" w:date="2021-09-30T18:12:00Z">
                  <w:rPr>
                    <w:ins w:id="997" w:author="David Villota Miranda" w:date="2021-09-29T23:15:00Z"/>
                    <w:rFonts w:ascii="Arial Narrow" w:hAnsi="Arial Narrow"/>
                    <w:color w:val="000000"/>
                    <w:sz w:val="18"/>
                    <w:szCs w:val="16"/>
                  </w:rPr>
                </w:rPrChange>
              </w:rPr>
            </w:pPr>
            <w:ins w:id="998" w:author="David Villota Miranda" w:date="2021-09-29T23:15:00Z">
              <w:r w:rsidRPr="00F107BB">
                <w:rPr>
                  <w:rFonts w:ascii="Arial Narrow" w:hAnsi="Arial Narrow"/>
                  <w:color w:val="000000"/>
                  <w:sz w:val="16"/>
                  <w:szCs w:val="16"/>
                  <w:rPrChange w:id="999" w:author="David Villota Miranda" w:date="2021-09-30T18:12:00Z">
                    <w:rPr>
                      <w:rFonts w:ascii="Arial Narrow" w:hAnsi="Arial Narrow"/>
                      <w:color w:val="000000"/>
                      <w:sz w:val="18"/>
                      <w:szCs w:val="16"/>
                    </w:rPr>
                  </w:rPrChange>
                </w:rPr>
                <w:t>0,263</w:t>
              </w:r>
            </w:ins>
          </w:p>
        </w:tc>
        <w:tc>
          <w:tcPr>
            <w:tcW w:w="567" w:type="dxa"/>
            <w:tcBorders>
              <w:left w:val="single" w:sz="6" w:space="0" w:color="auto"/>
            </w:tcBorders>
            <w:shd w:val="clear" w:color="auto" w:fill="auto"/>
            <w:noWrap/>
            <w:vAlign w:val="bottom"/>
            <w:hideMark/>
          </w:tcPr>
          <w:p w14:paraId="25E69B55" w14:textId="77777777" w:rsidR="00266CE2" w:rsidRPr="00F107BB" w:rsidRDefault="00266CE2" w:rsidP="003B181B">
            <w:pPr>
              <w:jc w:val="center"/>
              <w:rPr>
                <w:ins w:id="1000" w:author="David Villota Miranda" w:date="2021-09-29T23:15:00Z"/>
                <w:rFonts w:ascii="Arial Narrow" w:hAnsi="Arial Narrow"/>
                <w:color w:val="000000"/>
                <w:sz w:val="16"/>
                <w:szCs w:val="16"/>
                <w:rPrChange w:id="1001" w:author="David Villota Miranda" w:date="2021-09-30T18:12:00Z">
                  <w:rPr>
                    <w:ins w:id="1002" w:author="David Villota Miranda" w:date="2021-09-29T23:15:00Z"/>
                    <w:rFonts w:ascii="Arial Narrow" w:hAnsi="Arial Narrow"/>
                    <w:color w:val="000000"/>
                    <w:sz w:val="18"/>
                    <w:szCs w:val="16"/>
                  </w:rPr>
                </w:rPrChange>
              </w:rPr>
            </w:pPr>
            <w:ins w:id="1003" w:author="David Villota Miranda" w:date="2021-09-29T23:15:00Z">
              <w:r w:rsidRPr="00F107BB">
                <w:rPr>
                  <w:rFonts w:ascii="Arial Narrow" w:hAnsi="Arial Narrow"/>
                  <w:color w:val="000000"/>
                  <w:sz w:val="16"/>
                  <w:szCs w:val="16"/>
                  <w:rPrChange w:id="1004" w:author="David Villota Miranda" w:date="2021-09-30T18:12:00Z">
                    <w:rPr>
                      <w:rFonts w:ascii="Arial Narrow" w:hAnsi="Arial Narrow"/>
                      <w:color w:val="000000"/>
                      <w:sz w:val="18"/>
                      <w:szCs w:val="16"/>
                    </w:rPr>
                  </w:rPrChange>
                </w:rPr>
                <w:t>0,325</w:t>
              </w:r>
            </w:ins>
          </w:p>
        </w:tc>
      </w:tr>
      <w:tr w:rsidR="00266CE2" w:rsidRPr="00C84B72" w14:paraId="29C6DFD2" w14:textId="77777777" w:rsidTr="003B181B">
        <w:trPr>
          <w:trHeight w:val="288"/>
          <w:ins w:id="1005" w:author="David Villota Miranda" w:date="2021-09-29T23:15:00Z"/>
        </w:trPr>
        <w:tc>
          <w:tcPr>
            <w:tcW w:w="515" w:type="dxa"/>
            <w:tcBorders>
              <w:top w:val="nil"/>
              <w:bottom w:val="nil"/>
              <w:right w:val="single" w:sz="6" w:space="0" w:color="auto"/>
            </w:tcBorders>
            <w:shd w:val="clear" w:color="auto" w:fill="auto"/>
            <w:noWrap/>
            <w:vAlign w:val="bottom"/>
            <w:hideMark/>
          </w:tcPr>
          <w:p w14:paraId="61D89355" w14:textId="77777777" w:rsidR="00266CE2" w:rsidRPr="00F107BB" w:rsidRDefault="00266CE2" w:rsidP="003B181B">
            <w:pPr>
              <w:jc w:val="center"/>
              <w:rPr>
                <w:ins w:id="1006" w:author="David Villota Miranda" w:date="2021-09-29T23:15:00Z"/>
                <w:rFonts w:ascii="Arial Narrow" w:hAnsi="Arial Narrow"/>
                <w:color w:val="000000"/>
                <w:sz w:val="16"/>
                <w:szCs w:val="16"/>
                <w:rPrChange w:id="1007" w:author="David Villota Miranda" w:date="2021-09-30T18:12:00Z">
                  <w:rPr>
                    <w:ins w:id="1008" w:author="David Villota Miranda" w:date="2021-09-29T23:15:00Z"/>
                    <w:rFonts w:ascii="Arial Narrow" w:hAnsi="Arial Narrow"/>
                    <w:color w:val="000000"/>
                    <w:sz w:val="18"/>
                    <w:szCs w:val="16"/>
                  </w:rPr>
                </w:rPrChange>
              </w:rPr>
            </w:pPr>
            <w:ins w:id="1009" w:author="David Villota Miranda" w:date="2021-09-29T23:15:00Z">
              <w:r w:rsidRPr="00F107BB">
                <w:rPr>
                  <w:rFonts w:ascii="Arial Narrow" w:hAnsi="Arial Narrow"/>
                  <w:color w:val="000000"/>
                  <w:sz w:val="16"/>
                  <w:szCs w:val="16"/>
                  <w:rPrChange w:id="1010" w:author="David Villota Miranda" w:date="2021-09-30T18:12:00Z">
                    <w:rPr>
                      <w:rFonts w:ascii="Arial Narrow" w:hAnsi="Arial Narrow"/>
                      <w:color w:val="000000"/>
                      <w:sz w:val="18"/>
                      <w:szCs w:val="16"/>
                    </w:rPr>
                  </w:rPrChange>
                </w:rPr>
                <w:t>0,100</w:t>
              </w:r>
            </w:ins>
          </w:p>
        </w:tc>
        <w:tc>
          <w:tcPr>
            <w:tcW w:w="631" w:type="dxa"/>
            <w:tcBorders>
              <w:top w:val="nil"/>
              <w:left w:val="single" w:sz="6" w:space="0" w:color="auto"/>
              <w:bottom w:val="nil"/>
              <w:right w:val="single" w:sz="6" w:space="0" w:color="auto"/>
            </w:tcBorders>
            <w:shd w:val="clear" w:color="auto" w:fill="auto"/>
            <w:noWrap/>
            <w:vAlign w:val="bottom"/>
            <w:hideMark/>
          </w:tcPr>
          <w:p w14:paraId="4C990A9B" w14:textId="77777777" w:rsidR="00266CE2" w:rsidRPr="00F107BB" w:rsidRDefault="00266CE2" w:rsidP="003B181B">
            <w:pPr>
              <w:jc w:val="center"/>
              <w:rPr>
                <w:ins w:id="1011" w:author="David Villota Miranda" w:date="2021-09-29T23:15:00Z"/>
                <w:rFonts w:ascii="Arial Narrow" w:hAnsi="Arial Narrow"/>
                <w:color w:val="000000"/>
                <w:sz w:val="16"/>
                <w:szCs w:val="16"/>
                <w:rPrChange w:id="1012" w:author="David Villota Miranda" w:date="2021-09-30T18:12:00Z">
                  <w:rPr>
                    <w:ins w:id="1013" w:author="David Villota Miranda" w:date="2021-09-29T23:15:00Z"/>
                    <w:rFonts w:ascii="Arial Narrow" w:hAnsi="Arial Narrow"/>
                    <w:color w:val="000000"/>
                    <w:sz w:val="18"/>
                    <w:szCs w:val="16"/>
                  </w:rPr>
                </w:rPrChange>
              </w:rPr>
            </w:pPr>
            <w:ins w:id="1014" w:author="David Villota Miranda" w:date="2021-09-29T23:15:00Z">
              <w:r w:rsidRPr="00F107BB">
                <w:rPr>
                  <w:rFonts w:ascii="Arial Narrow" w:hAnsi="Arial Narrow"/>
                  <w:color w:val="000000"/>
                  <w:sz w:val="16"/>
                  <w:szCs w:val="16"/>
                  <w:rPrChange w:id="1015" w:author="David Villota Miranda" w:date="2021-09-30T18:12:00Z">
                    <w:rPr>
                      <w:rFonts w:ascii="Arial Narrow" w:hAnsi="Arial Narrow"/>
                      <w:color w:val="000000"/>
                      <w:sz w:val="18"/>
                      <w:szCs w:val="16"/>
                    </w:rPr>
                  </w:rPrChange>
                </w:rPr>
                <w:t>0,295</w:t>
              </w:r>
            </w:ins>
          </w:p>
        </w:tc>
        <w:tc>
          <w:tcPr>
            <w:tcW w:w="613" w:type="dxa"/>
            <w:tcBorders>
              <w:top w:val="nil"/>
              <w:left w:val="single" w:sz="6" w:space="0" w:color="auto"/>
              <w:bottom w:val="nil"/>
              <w:right w:val="single" w:sz="6" w:space="0" w:color="auto"/>
            </w:tcBorders>
            <w:shd w:val="clear" w:color="auto" w:fill="auto"/>
            <w:noWrap/>
            <w:vAlign w:val="bottom"/>
            <w:hideMark/>
          </w:tcPr>
          <w:p w14:paraId="2638B746" w14:textId="77777777" w:rsidR="00266CE2" w:rsidRPr="00F107BB" w:rsidRDefault="00266CE2" w:rsidP="003B181B">
            <w:pPr>
              <w:jc w:val="center"/>
              <w:rPr>
                <w:ins w:id="1016" w:author="David Villota Miranda" w:date="2021-09-29T23:15:00Z"/>
                <w:rFonts w:ascii="Arial Narrow" w:hAnsi="Arial Narrow"/>
                <w:color w:val="000000"/>
                <w:sz w:val="16"/>
                <w:szCs w:val="16"/>
                <w:rPrChange w:id="1017" w:author="David Villota Miranda" w:date="2021-09-30T18:12:00Z">
                  <w:rPr>
                    <w:ins w:id="1018" w:author="David Villota Miranda" w:date="2021-09-29T23:15:00Z"/>
                    <w:rFonts w:ascii="Arial Narrow" w:hAnsi="Arial Narrow"/>
                    <w:color w:val="000000"/>
                    <w:sz w:val="18"/>
                    <w:szCs w:val="16"/>
                  </w:rPr>
                </w:rPrChange>
              </w:rPr>
            </w:pPr>
            <w:ins w:id="1019" w:author="David Villota Miranda" w:date="2021-09-29T23:15:00Z">
              <w:r w:rsidRPr="00F107BB">
                <w:rPr>
                  <w:rFonts w:ascii="Arial Narrow" w:hAnsi="Arial Narrow"/>
                  <w:color w:val="000000"/>
                  <w:sz w:val="16"/>
                  <w:szCs w:val="16"/>
                  <w:rPrChange w:id="1020" w:author="David Villota Miranda" w:date="2021-09-30T18:12:00Z">
                    <w:rPr>
                      <w:rFonts w:ascii="Arial Narrow" w:hAnsi="Arial Narrow"/>
                      <w:color w:val="000000"/>
                      <w:sz w:val="18"/>
                      <w:szCs w:val="16"/>
                    </w:rPr>
                  </w:rPrChange>
                </w:rPr>
                <w:t>0,066</w:t>
              </w:r>
            </w:ins>
          </w:p>
        </w:tc>
        <w:tc>
          <w:tcPr>
            <w:tcW w:w="709" w:type="dxa"/>
            <w:tcBorders>
              <w:top w:val="nil"/>
              <w:left w:val="single" w:sz="6" w:space="0" w:color="auto"/>
              <w:bottom w:val="nil"/>
              <w:right w:val="single" w:sz="6" w:space="0" w:color="auto"/>
            </w:tcBorders>
            <w:shd w:val="clear" w:color="auto" w:fill="auto"/>
            <w:noWrap/>
            <w:vAlign w:val="bottom"/>
            <w:hideMark/>
          </w:tcPr>
          <w:p w14:paraId="68DBBF89" w14:textId="77777777" w:rsidR="00266CE2" w:rsidRPr="00F107BB" w:rsidRDefault="00266CE2" w:rsidP="003B181B">
            <w:pPr>
              <w:jc w:val="center"/>
              <w:rPr>
                <w:ins w:id="1021" w:author="David Villota Miranda" w:date="2021-09-29T23:15:00Z"/>
                <w:rFonts w:ascii="Arial Narrow" w:hAnsi="Arial Narrow"/>
                <w:color w:val="000000"/>
                <w:sz w:val="16"/>
                <w:szCs w:val="16"/>
                <w:rPrChange w:id="1022" w:author="David Villota Miranda" w:date="2021-09-30T18:12:00Z">
                  <w:rPr>
                    <w:ins w:id="1023" w:author="David Villota Miranda" w:date="2021-09-29T23:15:00Z"/>
                    <w:rFonts w:ascii="Arial Narrow" w:hAnsi="Arial Narrow"/>
                    <w:color w:val="000000"/>
                    <w:sz w:val="18"/>
                    <w:szCs w:val="16"/>
                  </w:rPr>
                </w:rPrChange>
              </w:rPr>
            </w:pPr>
            <w:ins w:id="1024" w:author="David Villota Miranda" w:date="2021-09-29T23:15:00Z">
              <w:r w:rsidRPr="00F107BB">
                <w:rPr>
                  <w:rFonts w:ascii="Arial Narrow" w:hAnsi="Arial Narrow"/>
                  <w:color w:val="000000"/>
                  <w:sz w:val="16"/>
                  <w:szCs w:val="16"/>
                  <w:rPrChange w:id="1025" w:author="David Villota Miranda" w:date="2021-09-30T18:12:00Z">
                    <w:rPr>
                      <w:rFonts w:ascii="Arial Narrow" w:hAnsi="Arial Narrow"/>
                      <w:color w:val="000000"/>
                      <w:sz w:val="18"/>
                      <w:szCs w:val="16"/>
                    </w:rPr>
                  </w:rPrChange>
                </w:rPr>
                <w:t>0,360</w:t>
              </w:r>
            </w:ins>
          </w:p>
        </w:tc>
        <w:tc>
          <w:tcPr>
            <w:tcW w:w="567" w:type="dxa"/>
            <w:tcBorders>
              <w:top w:val="nil"/>
              <w:left w:val="single" w:sz="6" w:space="0" w:color="auto"/>
              <w:bottom w:val="nil"/>
              <w:right w:val="single" w:sz="6" w:space="0" w:color="auto"/>
            </w:tcBorders>
            <w:shd w:val="clear" w:color="auto" w:fill="auto"/>
            <w:noWrap/>
            <w:vAlign w:val="bottom"/>
            <w:hideMark/>
          </w:tcPr>
          <w:p w14:paraId="514FD312" w14:textId="77777777" w:rsidR="00266CE2" w:rsidRPr="00F107BB" w:rsidRDefault="00266CE2" w:rsidP="003B181B">
            <w:pPr>
              <w:jc w:val="center"/>
              <w:rPr>
                <w:ins w:id="1026" w:author="David Villota Miranda" w:date="2021-09-29T23:15:00Z"/>
                <w:rFonts w:ascii="Arial Narrow" w:hAnsi="Arial Narrow"/>
                <w:color w:val="000000"/>
                <w:sz w:val="16"/>
                <w:szCs w:val="16"/>
                <w:rPrChange w:id="1027" w:author="David Villota Miranda" w:date="2021-09-30T18:12:00Z">
                  <w:rPr>
                    <w:ins w:id="1028" w:author="David Villota Miranda" w:date="2021-09-29T23:15:00Z"/>
                    <w:rFonts w:ascii="Arial Narrow" w:hAnsi="Arial Narrow"/>
                    <w:color w:val="000000"/>
                    <w:sz w:val="18"/>
                    <w:szCs w:val="16"/>
                  </w:rPr>
                </w:rPrChange>
              </w:rPr>
            </w:pPr>
            <w:ins w:id="1029" w:author="David Villota Miranda" w:date="2021-09-29T23:15:00Z">
              <w:r w:rsidRPr="00F107BB">
                <w:rPr>
                  <w:rFonts w:ascii="Arial Narrow" w:hAnsi="Arial Narrow"/>
                  <w:color w:val="000000"/>
                  <w:sz w:val="16"/>
                  <w:szCs w:val="16"/>
                  <w:rPrChange w:id="1030" w:author="David Villota Miranda" w:date="2021-09-30T18:12:00Z">
                    <w:rPr>
                      <w:rFonts w:ascii="Arial Narrow" w:hAnsi="Arial Narrow"/>
                      <w:color w:val="000000"/>
                      <w:sz w:val="18"/>
                      <w:szCs w:val="16"/>
                    </w:rPr>
                  </w:rPrChange>
                </w:rPr>
                <w:t>0,175</w:t>
              </w:r>
            </w:ins>
          </w:p>
        </w:tc>
        <w:tc>
          <w:tcPr>
            <w:tcW w:w="567" w:type="dxa"/>
            <w:tcBorders>
              <w:top w:val="nil"/>
              <w:left w:val="single" w:sz="6" w:space="0" w:color="auto"/>
              <w:bottom w:val="nil"/>
              <w:right w:val="single" w:sz="6" w:space="0" w:color="auto"/>
            </w:tcBorders>
            <w:shd w:val="clear" w:color="auto" w:fill="auto"/>
            <w:noWrap/>
            <w:vAlign w:val="bottom"/>
            <w:hideMark/>
          </w:tcPr>
          <w:p w14:paraId="7E612D61" w14:textId="77777777" w:rsidR="00266CE2" w:rsidRPr="00F107BB" w:rsidRDefault="00266CE2" w:rsidP="003B181B">
            <w:pPr>
              <w:jc w:val="center"/>
              <w:rPr>
                <w:ins w:id="1031" w:author="David Villota Miranda" w:date="2021-09-29T23:15:00Z"/>
                <w:rFonts w:ascii="Arial Narrow" w:hAnsi="Arial Narrow"/>
                <w:color w:val="000000"/>
                <w:sz w:val="16"/>
                <w:szCs w:val="16"/>
                <w:rPrChange w:id="1032" w:author="David Villota Miranda" w:date="2021-09-30T18:12:00Z">
                  <w:rPr>
                    <w:ins w:id="1033" w:author="David Villota Miranda" w:date="2021-09-29T23:15:00Z"/>
                    <w:rFonts w:ascii="Arial Narrow" w:hAnsi="Arial Narrow"/>
                    <w:color w:val="000000"/>
                    <w:sz w:val="18"/>
                    <w:szCs w:val="16"/>
                  </w:rPr>
                </w:rPrChange>
              </w:rPr>
            </w:pPr>
            <w:ins w:id="1034" w:author="David Villota Miranda" w:date="2021-09-29T23:15:00Z">
              <w:r w:rsidRPr="00F107BB">
                <w:rPr>
                  <w:rFonts w:ascii="Arial Narrow" w:hAnsi="Arial Narrow"/>
                  <w:color w:val="000000"/>
                  <w:sz w:val="16"/>
                  <w:szCs w:val="16"/>
                  <w:rPrChange w:id="1035" w:author="David Villota Miranda" w:date="2021-09-30T18:12:00Z">
                    <w:rPr>
                      <w:rFonts w:ascii="Arial Narrow" w:hAnsi="Arial Narrow"/>
                      <w:color w:val="000000"/>
                      <w:sz w:val="18"/>
                      <w:szCs w:val="16"/>
                    </w:rPr>
                  </w:rPrChange>
                </w:rPr>
                <w:t>0,275</w:t>
              </w:r>
            </w:ins>
          </w:p>
        </w:tc>
        <w:tc>
          <w:tcPr>
            <w:tcW w:w="515" w:type="dxa"/>
            <w:tcBorders>
              <w:top w:val="nil"/>
              <w:left w:val="single" w:sz="6" w:space="0" w:color="auto"/>
              <w:bottom w:val="nil"/>
              <w:right w:val="single" w:sz="6" w:space="0" w:color="auto"/>
            </w:tcBorders>
            <w:shd w:val="clear" w:color="auto" w:fill="auto"/>
            <w:noWrap/>
            <w:vAlign w:val="bottom"/>
            <w:hideMark/>
          </w:tcPr>
          <w:p w14:paraId="7116EC41" w14:textId="77777777" w:rsidR="00266CE2" w:rsidRPr="00F107BB" w:rsidRDefault="00266CE2" w:rsidP="003B181B">
            <w:pPr>
              <w:jc w:val="center"/>
              <w:rPr>
                <w:ins w:id="1036" w:author="David Villota Miranda" w:date="2021-09-29T23:15:00Z"/>
                <w:rFonts w:ascii="Arial Narrow" w:hAnsi="Arial Narrow"/>
                <w:color w:val="000000"/>
                <w:sz w:val="16"/>
                <w:szCs w:val="16"/>
                <w:rPrChange w:id="1037" w:author="David Villota Miranda" w:date="2021-09-30T18:12:00Z">
                  <w:rPr>
                    <w:ins w:id="1038" w:author="David Villota Miranda" w:date="2021-09-29T23:15:00Z"/>
                    <w:rFonts w:ascii="Arial Narrow" w:hAnsi="Arial Narrow"/>
                    <w:color w:val="000000"/>
                    <w:sz w:val="18"/>
                    <w:szCs w:val="16"/>
                  </w:rPr>
                </w:rPrChange>
              </w:rPr>
            </w:pPr>
            <w:ins w:id="1039" w:author="David Villota Miranda" w:date="2021-09-29T23:15:00Z">
              <w:r w:rsidRPr="00F107BB">
                <w:rPr>
                  <w:rFonts w:ascii="Arial Narrow" w:hAnsi="Arial Narrow"/>
                  <w:color w:val="000000"/>
                  <w:sz w:val="16"/>
                  <w:szCs w:val="16"/>
                  <w:rPrChange w:id="1040" w:author="David Villota Miranda" w:date="2021-09-30T18:12:00Z">
                    <w:rPr>
                      <w:rFonts w:ascii="Arial Narrow" w:hAnsi="Arial Narrow"/>
                      <w:color w:val="000000"/>
                      <w:sz w:val="18"/>
                      <w:szCs w:val="16"/>
                    </w:rPr>
                  </w:rPrChange>
                </w:rPr>
                <w:t>0,100</w:t>
              </w:r>
            </w:ins>
          </w:p>
        </w:tc>
        <w:tc>
          <w:tcPr>
            <w:tcW w:w="619" w:type="dxa"/>
            <w:tcBorders>
              <w:top w:val="nil"/>
              <w:left w:val="single" w:sz="6" w:space="0" w:color="auto"/>
              <w:bottom w:val="nil"/>
              <w:right w:val="single" w:sz="6" w:space="0" w:color="auto"/>
            </w:tcBorders>
            <w:shd w:val="clear" w:color="auto" w:fill="auto"/>
            <w:noWrap/>
            <w:vAlign w:val="bottom"/>
            <w:hideMark/>
          </w:tcPr>
          <w:p w14:paraId="177269EF" w14:textId="77777777" w:rsidR="00266CE2" w:rsidRPr="00F107BB" w:rsidRDefault="00266CE2" w:rsidP="003B181B">
            <w:pPr>
              <w:jc w:val="center"/>
              <w:rPr>
                <w:ins w:id="1041" w:author="David Villota Miranda" w:date="2021-09-29T23:15:00Z"/>
                <w:rFonts w:ascii="Arial Narrow" w:hAnsi="Arial Narrow"/>
                <w:color w:val="000000"/>
                <w:sz w:val="16"/>
                <w:szCs w:val="16"/>
                <w:rPrChange w:id="1042" w:author="David Villota Miranda" w:date="2021-09-30T18:12:00Z">
                  <w:rPr>
                    <w:ins w:id="1043" w:author="David Villota Miranda" w:date="2021-09-29T23:15:00Z"/>
                    <w:rFonts w:ascii="Arial Narrow" w:hAnsi="Arial Narrow"/>
                    <w:color w:val="000000"/>
                    <w:sz w:val="18"/>
                    <w:szCs w:val="16"/>
                  </w:rPr>
                </w:rPrChange>
              </w:rPr>
            </w:pPr>
            <w:ins w:id="1044" w:author="David Villota Miranda" w:date="2021-09-29T23:15:00Z">
              <w:r w:rsidRPr="00F107BB">
                <w:rPr>
                  <w:rFonts w:ascii="Arial Narrow" w:hAnsi="Arial Narrow"/>
                  <w:color w:val="000000"/>
                  <w:sz w:val="16"/>
                  <w:szCs w:val="16"/>
                  <w:rPrChange w:id="1045" w:author="David Villota Miranda" w:date="2021-09-30T18:12:00Z">
                    <w:rPr>
                      <w:rFonts w:ascii="Arial Narrow" w:hAnsi="Arial Narrow"/>
                      <w:color w:val="000000"/>
                      <w:sz w:val="18"/>
                      <w:szCs w:val="16"/>
                    </w:rPr>
                  </w:rPrChange>
                </w:rPr>
                <w:t>0,797</w:t>
              </w:r>
            </w:ins>
          </w:p>
        </w:tc>
        <w:tc>
          <w:tcPr>
            <w:tcW w:w="567" w:type="dxa"/>
            <w:tcBorders>
              <w:top w:val="nil"/>
              <w:left w:val="single" w:sz="6" w:space="0" w:color="auto"/>
              <w:bottom w:val="nil"/>
              <w:right w:val="single" w:sz="6" w:space="0" w:color="auto"/>
            </w:tcBorders>
            <w:shd w:val="clear" w:color="auto" w:fill="auto"/>
            <w:noWrap/>
            <w:vAlign w:val="bottom"/>
            <w:hideMark/>
          </w:tcPr>
          <w:p w14:paraId="1B56B418" w14:textId="77777777" w:rsidR="00266CE2" w:rsidRPr="00F107BB" w:rsidRDefault="00266CE2" w:rsidP="003B181B">
            <w:pPr>
              <w:jc w:val="center"/>
              <w:rPr>
                <w:ins w:id="1046" w:author="David Villota Miranda" w:date="2021-09-29T23:15:00Z"/>
                <w:rFonts w:ascii="Arial Narrow" w:hAnsi="Arial Narrow"/>
                <w:color w:val="000000"/>
                <w:sz w:val="16"/>
                <w:szCs w:val="16"/>
                <w:rPrChange w:id="1047" w:author="David Villota Miranda" w:date="2021-09-30T18:12:00Z">
                  <w:rPr>
                    <w:ins w:id="1048" w:author="David Villota Miranda" w:date="2021-09-29T23:15:00Z"/>
                    <w:rFonts w:ascii="Arial Narrow" w:hAnsi="Arial Narrow"/>
                    <w:color w:val="000000"/>
                    <w:sz w:val="18"/>
                    <w:szCs w:val="16"/>
                  </w:rPr>
                </w:rPrChange>
              </w:rPr>
            </w:pPr>
            <w:ins w:id="1049" w:author="David Villota Miranda" w:date="2021-09-29T23:15:00Z">
              <w:r w:rsidRPr="00F107BB">
                <w:rPr>
                  <w:rFonts w:ascii="Arial Narrow" w:hAnsi="Arial Narrow"/>
                  <w:color w:val="000000"/>
                  <w:sz w:val="16"/>
                  <w:szCs w:val="16"/>
                  <w:rPrChange w:id="1050" w:author="David Villota Miranda" w:date="2021-09-30T18:12:00Z">
                    <w:rPr>
                      <w:rFonts w:ascii="Arial Narrow" w:hAnsi="Arial Narrow"/>
                      <w:color w:val="000000"/>
                      <w:sz w:val="18"/>
                      <w:szCs w:val="16"/>
                    </w:rPr>
                  </w:rPrChange>
                </w:rPr>
                <w:t>0,400</w:t>
              </w:r>
            </w:ins>
          </w:p>
        </w:tc>
        <w:tc>
          <w:tcPr>
            <w:tcW w:w="527" w:type="dxa"/>
            <w:tcBorders>
              <w:top w:val="nil"/>
              <w:left w:val="single" w:sz="6" w:space="0" w:color="auto"/>
              <w:bottom w:val="nil"/>
              <w:right w:val="single" w:sz="6" w:space="0" w:color="auto"/>
            </w:tcBorders>
            <w:shd w:val="clear" w:color="auto" w:fill="auto"/>
            <w:noWrap/>
            <w:vAlign w:val="bottom"/>
            <w:hideMark/>
          </w:tcPr>
          <w:p w14:paraId="6847AE05" w14:textId="77777777" w:rsidR="00266CE2" w:rsidRPr="00F107BB" w:rsidRDefault="00266CE2" w:rsidP="003B181B">
            <w:pPr>
              <w:jc w:val="center"/>
              <w:rPr>
                <w:ins w:id="1051" w:author="David Villota Miranda" w:date="2021-09-29T23:15:00Z"/>
                <w:rFonts w:ascii="Arial Narrow" w:hAnsi="Arial Narrow"/>
                <w:color w:val="000000"/>
                <w:sz w:val="16"/>
                <w:szCs w:val="16"/>
                <w:rPrChange w:id="1052" w:author="David Villota Miranda" w:date="2021-09-30T18:12:00Z">
                  <w:rPr>
                    <w:ins w:id="1053" w:author="David Villota Miranda" w:date="2021-09-29T23:15:00Z"/>
                    <w:rFonts w:ascii="Arial Narrow" w:hAnsi="Arial Narrow"/>
                    <w:color w:val="000000"/>
                    <w:sz w:val="18"/>
                    <w:szCs w:val="16"/>
                  </w:rPr>
                </w:rPrChange>
              </w:rPr>
            </w:pPr>
            <w:ins w:id="1054" w:author="David Villota Miranda" w:date="2021-09-29T23:15:00Z">
              <w:r w:rsidRPr="00F107BB">
                <w:rPr>
                  <w:rFonts w:ascii="Arial Narrow" w:hAnsi="Arial Narrow"/>
                  <w:color w:val="000000"/>
                  <w:sz w:val="16"/>
                  <w:szCs w:val="16"/>
                  <w:rPrChange w:id="1055" w:author="David Villota Miranda" w:date="2021-09-30T18:12:00Z">
                    <w:rPr>
                      <w:rFonts w:ascii="Arial Narrow" w:hAnsi="Arial Narrow"/>
                      <w:color w:val="000000"/>
                      <w:sz w:val="18"/>
                      <w:szCs w:val="16"/>
                    </w:rPr>
                  </w:rPrChange>
                </w:rPr>
                <w:t>0,266</w:t>
              </w:r>
            </w:ins>
          </w:p>
        </w:tc>
        <w:tc>
          <w:tcPr>
            <w:tcW w:w="607" w:type="dxa"/>
            <w:tcBorders>
              <w:top w:val="nil"/>
              <w:left w:val="single" w:sz="6" w:space="0" w:color="auto"/>
              <w:bottom w:val="nil"/>
              <w:right w:val="single" w:sz="6" w:space="0" w:color="auto"/>
            </w:tcBorders>
            <w:shd w:val="clear" w:color="auto" w:fill="auto"/>
            <w:noWrap/>
            <w:vAlign w:val="bottom"/>
            <w:hideMark/>
          </w:tcPr>
          <w:p w14:paraId="20EBE397" w14:textId="77777777" w:rsidR="00266CE2" w:rsidRPr="00F107BB" w:rsidRDefault="00266CE2" w:rsidP="003B181B">
            <w:pPr>
              <w:jc w:val="center"/>
              <w:rPr>
                <w:ins w:id="1056" w:author="David Villota Miranda" w:date="2021-09-29T23:15:00Z"/>
                <w:rFonts w:ascii="Arial Narrow" w:hAnsi="Arial Narrow"/>
                <w:color w:val="000000"/>
                <w:sz w:val="16"/>
                <w:szCs w:val="16"/>
                <w:rPrChange w:id="1057" w:author="David Villota Miranda" w:date="2021-09-30T18:12:00Z">
                  <w:rPr>
                    <w:ins w:id="1058" w:author="David Villota Miranda" w:date="2021-09-29T23:15:00Z"/>
                    <w:rFonts w:ascii="Arial Narrow" w:hAnsi="Arial Narrow"/>
                    <w:color w:val="000000"/>
                    <w:sz w:val="18"/>
                    <w:szCs w:val="16"/>
                  </w:rPr>
                </w:rPrChange>
              </w:rPr>
            </w:pPr>
            <w:ins w:id="1059" w:author="David Villota Miranda" w:date="2021-09-29T23:15:00Z">
              <w:r w:rsidRPr="00F107BB">
                <w:rPr>
                  <w:rFonts w:ascii="Arial Narrow" w:hAnsi="Arial Narrow"/>
                  <w:color w:val="000000"/>
                  <w:sz w:val="16"/>
                  <w:szCs w:val="16"/>
                  <w:rPrChange w:id="1060" w:author="David Villota Miranda" w:date="2021-09-30T18:12:00Z">
                    <w:rPr>
                      <w:rFonts w:ascii="Arial Narrow" w:hAnsi="Arial Narrow"/>
                      <w:color w:val="000000"/>
                      <w:sz w:val="18"/>
                      <w:szCs w:val="16"/>
                    </w:rPr>
                  </w:rPrChange>
                </w:rPr>
                <w:t>0,318</w:t>
              </w:r>
            </w:ins>
          </w:p>
        </w:tc>
        <w:tc>
          <w:tcPr>
            <w:tcW w:w="567" w:type="dxa"/>
            <w:tcBorders>
              <w:top w:val="nil"/>
              <w:left w:val="single" w:sz="6" w:space="0" w:color="auto"/>
              <w:bottom w:val="nil"/>
              <w:right w:val="single" w:sz="6" w:space="0" w:color="auto"/>
            </w:tcBorders>
            <w:shd w:val="clear" w:color="auto" w:fill="auto"/>
            <w:noWrap/>
            <w:vAlign w:val="bottom"/>
            <w:hideMark/>
          </w:tcPr>
          <w:p w14:paraId="1486CF4E" w14:textId="77777777" w:rsidR="00266CE2" w:rsidRPr="00F107BB" w:rsidRDefault="00266CE2" w:rsidP="003B181B">
            <w:pPr>
              <w:jc w:val="center"/>
              <w:rPr>
                <w:ins w:id="1061" w:author="David Villota Miranda" w:date="2021-09-29T23:15:00Z"/>
                <w:rFonts w:ascii="Arial Narrow" w:hAnsi="Arial Narrow"/>
                <w:color w:val="000000"/>
                <w:sz w:val="16"/>
                <w:szCs w:val="16"/>
                <w:rPrChange w:id="1062" w:author="David Villota Miranda" w:date="2021-09-30T18:12:00Z">
                  <w:rPr>
                    <w:ins w:id="1063" w:author="David Villota Miranda" w:date="2021-09-29T23:15:00Z"/>
                    <w:rFonts w:ascii="Arial Narrow" w:hAnsi="Arial Narrow"/>
                    <w:color w:val="000000"/>
                    <w:sz w:val="18"/>
                    <w:szCs w:val="16"/>
                  </w:rPr>
                </w:rPrChange>
              </w:rPr>
            </w:pPr>
            <w:ins w:id="1064" w:author="David Villota Miranda" w:date="2021-09-29T23:15:00Z">
              <w:r w:rsidRPr="00F107BB">
                <w:rPr>
                  <w:rFonts w:ascii="Arial Narrow" w:hAnsi="Arial Narrow"/>
                  <w:color w:val="000000"/>
                  <w:sz w:val="16"/>
                  <w:szCs w:val="16"/>
                  <w:rPrChange w:id="1065" w:author="David Villota Miranda" w:date="2021-09-30T18:12:00Z">
                    <w:rPr>
                      <w:rFonts w:ascii="Arial Narrow" w:hAnsi="Arial Narrow"/>
                      <w:color w:val="000000"/>
                      <w:sz w:val="18"/>
                      <w:szCs w:val="16"/>
                    </w:rPr>
                  </w:rPrChange>
                </w:rPr>
                <w:t>0,250</w:t>
              </w:r>
            </w:ins>
          </w:p>
        </w:tc>
        <w:tc>
          <w:tcPr>
            <w:tcW w:w="567" w:type="dxa"/>
            <w:tcBorders>
              <w:left w:val="single" w:sz="6" w:space="0" w:color="auto"/>
            </w:tcBorders>
            <w:shd w:val="clear" w:color="auto" w:fill="auto"/>
            <w:noWrap/>
            <w:vAlign w:val="bottom"/>
            <w:hideMark/>
          </w:tcPr>
          <w:p w14:paraId="12CBA6B3" w14:textId="77777777" w:rsidR="00266CE2" w:rsidRPr="00F107BB" w:rsidRDefault="00266CE2" w:rsidP="003B181B">
            <w:pPr>
              <w:jc w:val="center"/>
              <w:rPr>
                <w:ins w:id="1066" w:author="David Villota Miranda" w:date="2021-09-29T23:15:00Z"/>
                <w:rFonts w:ascii="Arial Narrow" w:hAnsi="Arial Narrow"/>
                <w:color w:val="000000"/>
                <w:sz w:val="16"/>
                <w:szCs w:val="16"/>
                <w:rPrChange w:id="1067" w:author="David Villota Miranda" w:date="2021-09-30T18:12:00Z">
                  <w:rPr>
                    <w:ins w:id="1068" w:author="David Villota Miranda" w:date="2021-09-29T23:15:00Z"/>
                    <w:rFonts w:ascii="Arial Narrow" w:hAnsi="Arial Narrow"/>
                    <w:color w:val="000000"/>
                    <w:sz w:val="18"/>
                    <w:szCs w:val="16"/>
                  </w:rPr>
                </w:rPrChange>
              </w:rPr>
            </w:pPr>
            <w:ins w:id="1069" w:author="David Villota Miranda" w:date="2021-09-29T23:15:00Z">
              <w:r w:rsidRPr="00F107BB">
                <w:rPr>
                  <w:rFonts w:ascii="Arial Narrow" w:hAnsi="Arial Narrow"/>
                  <w:color w:val="000000"/>
                  <w:sz w:val="16"/>
                  <w:szCs w:val="16"/>
                  <w:rPrChange w:id="1070" w:author="David Villota Miranda" w:date="2021-09-30T18:12:00Z">
                    <w:rPr>
                      <w:rFonts w:ascii="Arial Narrow" w:hAnsi="Arial Narrow"/>
                      <w:color w:val="000000"/>
                      <w:sz w:val="18"/>
                      <w:szCs w:val="16"/>
                    </w:rPr>
                  </w:rPrChange>
                </w:rPr>
                <w:t>0,300</w:t>
              </w:r>
            </w:ins>
          </w:p>
        </w:tc>
      </w:tr>
      <w:tr w:rsidR="00266CE2" w:rsidRPr="00C84B72" w14:paraId="1B17B59F" w14:textId="77777777" w:rsidTr="003B181B">
        <w:trPr>
          <w:trHeight w:val="288"/>
          <w:ins w:id="1071" w:author="David Villota Miranda" w:date="2021-09-29T23:15:00Z"/>
        </w:trPr>
        <w:tc>
          <w:tcPr>
            <w:tcW w:w="515" w:type="dxa"/>
            <w:tcBorders>
              <w:top w:val="nil"/>
              <w:bottom w:val="nil"/>
              <w:right w:val="single" w:sz="6" w:space="0" w:color="auto"/>
            </w:tcBorders>
            <w:shd w:val="clear" w:color="auto" w:fill="auto"/>
            <w:noWrap/>
            <w:vAlign w:val="bottom"/>
            <w:hideMark/>
          </w:tcPr>
          <w:p w14:paraId="4D853702" w14:textId="77777777" w:rsidR="00266CE2" w:rsidRPr="00F107BB" w:rsidRDefault="00266CE2" w:rsidP="003B181B">
            <w:pPr>
              <w:jc w:val="center"/>
              <w:rPr>
                <w:ins w:id="1072" w:author="David Villota Miranda" w:date="2021-09-29T23:15:00Z"/>
                <w:rFonts w:ascii="Arial Narrow" w:hAnsi="Arial Narrow"/>
                <w:color w:val="000000"/>
                <w:sz w:val="16"/>
                <w:szCs w:val="16"/>
                <w:rPrChange w:id="1073" w:author="David Villota Miranda" w:date="2021-09-30T18:12:00Z">
                  <w:rPr>
                    <w:ins w:id="1074" w:author="David Villota Miranda" w:date="2021-09-29T23:15:00Z"/>
                    <w:rFonts w:ascii="Arial Narrow" w:hAnsi="Arial Narrow"/>
                    <w:color w:val="000000"/>
                    <w:sz w:val="18"/>
                    <w:szCs w:val="16"/>
                  </w:rPr>
                </w:rPrChange>
              </w:rPr>
            </w:pPr>
            <w:ins w:id="1075" w:author="David Villota Miranda" w:date="2021-09-29T23:15:00Z">
              <w:r w:rsidRPr="00F107BB">
                <w:rPr>
                  <w:rFonts w:ascii="Arial Narrow" w:hAnsi="Arial Narrow"/>
                  <w:color w:val="000000"/>
                  <w:sz w:val="16"/>
                  <w:szCs w:val="16"/>
                  <w:rPrChange w:id="1076" w:author="David Villota Miranda" w:date="2021-09-30T18:12:00Z">
                    <w:rPr>
                      <w:rFonts w:ascii="Arial Narrow" w:hAnsi="Arial Narrow"/>
                      <w:color w:val="000000"/>
                      <w:sz w:val="18"/>
                      <w:szCs w:val="16"/>
                    </w:rPr>
                  </w:rPrChange>
                </w:rPr>
                <w:t>0,065</w:t>
              </w:r>
            </w:ins>
          </w:p>
        </w:tc>
        <w:tc>
          <w:tcPr>
            <w:tcW w:w="631" w:type="dxa"/>
            <w:tcBorders>
              <w:top w:val="nil"/>
              <w:left w:val="single" w:sz="6" w:space="0" w:color="auto"/>
              <w:bottom w:val="nil"/>
              <w:right w:val="single" w:sz="6" w:space="0" w:color="auto"/>
            </w:tcBorders>
            <w:shd w:val="clear" w:color="auto" w:fill="auto"/>
            <w:noWrap/>
            <w:vAlign w:val="bottom"/>
            <w:hideMark/>
          </w:tcPr>
          <w:p w14:paraId="0A9C18A7" w14:textId="77777777" w:rsidR="00266CE2" w:rsidRPr="00F107BB" w:rsidRDefault="00266CE2" w:rsidP="003B181B">
            <w:pPr>
              <w:jc w:val="center"/>
              <w:rPr>
                <w:ins w:id="1077" w:author="David Villota Miranda" w:date="2021-09-29T23:15:00Z"/>
                <w:rFonts w:ascii="Arial Narrow" w:hAnsi="Arial Narrow"/>
                <w:color w:val="000000"/>
                <w:sz w:val="16"/>
                <w:szCs w:val="16"/>
                <w:rPrChange w:id="1078" w:author="David Villota Miranda" w:date="2021-09-30T18:12:00Z">
                  <w:rPr>
                    <w:ins w:id="1079" w:author="David Villota Miranda" w:date="2021-09-29T23:15:00Z"/>
                    <w:rFonts w:ascii="Arial Narrow" w:hAnsi="Arial Narrow"/>
                    <w:color w:val="000000"/>
                    <w:sz w:val="18"/>
                    <w:szCs w:val="16"/>
                  </w:rPr>
                </w:rPrChange>
              </w:rPr>
            </w:pPr>
            <w:ins w:id="1080" w:author="David Villota Miranda" w:date="2021-09-29T23:15:00Z">
              <w:r w:rsidRPr="00F107BB">
                <w:rPr>
                  <w:rFonts w:ascii="Arial Narrow" w:hAnsi="Arial Narrow"/>
                  <w:color w:val="000000"/>
                  <w:sz w:val="16"/>
                  <w:szCs w:val="16"/>
                  <w:rPrChange w:id="1081" w:author="David Villota Miranda" w:date="2021-09-30T18:12:00Z">
                    <w:rPr>
                      <w:rFonts w:ascii="Arial Narrow" w:hAnsi="Arial Narrow"/>
                      <w:color w:val="000000"/>
                      <w:sz w:val="18"/>
                      <w:szCs w:val="16"/>
                    </w:rPr>
                  </w:rPrChange>
                </w:rPr>
                <w:t>0,300</w:t>
              </w:r>
            </w:ins>
          </w:p>
        </w:tc>
        <w:tc>
          <w:tcPr>
            <w:tcW w:w="613" w:type="dxa"/>
            <w:tcBorders>
              <w:top w:val="nil"/>
              <w:left w:val="single" w:sz="6" w:space="0" w:color="auto"/>
              <w:bottom w:val="nil"/>
              <w:right w:val="single" w:sz="6" w:space="0" w:color="auto"/>
            </w:tcBorders>
            <w:shd w:val="clear" w:color="auto" w:fill="auto"/>
            <w:noWrap/>
            <w:vAlign w:val="bottom"/>
            <w:hideMark/>
          </w:tcPr>
          <w:p w14:paraId="216A78BD" w14:textId="77777777" w:rsidR="00266CE2" w:rsidRPr="00F107BB" w:rsidRDefault="00266CE2" w:rsidP="003B181B">
            <w:pPr>
              <w:jc w:val="center"/>
              <w:rPr>
                <w:ins w:id="1082" w:author="David Villota Miranda" w:date="2021-09-29T23:15:00Z"/>
                <w:rFonts w:ascii="Arial Narrow" w:hAnsi="Arial Narrow"/>
                <w:color w:val="000000"/>
                <w:sz w:val="16"/>
                <w:szCs w:val="16"/>
                <w:rPrChange w:id="1083" w:author="David Villota Miranda" w:date="2021-09-30T18:12:00Z">
                  <w:rPr>
                    <w:ins w:id="1084" w:author="David Villota Miranda" w:date="2021-09-29T23:15:00Z"/>
                    <w:rFonts w:ascii="Arial Narrow" w:hAnsi="Arial Narrow"/>
                    <w:color w:val="000000"/>
                    <w:sz w:val="18"/>
                    <w:szCs w:val="16"/>
                  </w:rPr>
                </w:rPrChange>
              </w:rPr>
            </w:pPr>
            <w:ins w:id="1085" w:author="David Villota Miranda" w:date="2021-09-29T23:15:00Z">
              <w:r w:rsidRPr="00F107BB">
                <w:rPr>
                  <w:rFonts w:ascii="Arial Narrow" w:hAnsi="Arial Narrow"/>
                  <w:color w:val="000000"/>
                  <w:sz w:val="16"/>
                  <w:szCs w:val="16"/>
                  <w:rPrChange w:id="1086" w:author="David Villota Miranda" w:date="2021-09-30T18:12:00Z">
                    <w:rPr>
                      <w:rFonts w:ascii="Arial Narrow" w:hAnsi="Arial Narrow"/>
                      <w:color w:val="000000"/>
                      <w:sz w:val="18"/>
                      <w:szCs w:val="16"/>
                    </w:rPr>
                  </w:rPrChange>
                </w:rPr>
                <w:t>0,045</w:t>
              </w:r>
            </w:ins>
          </w:p>
        </w:tc>
        <w:tc>
          <w:tcPr>
            <w:tcW w:w="709" w:type="dxa"/>
            <w:tcBorders>
              <w:top w:val="nil"/>
              <w:left w:val="single" w:sz="6" w:space="0" w:color="auto"/>
              <w:bottom w:val="nil"/>
              <w:right w:val="single" w:sz="6" w:space="0" w:color="auto"/>
            </w:tcBorders>
            <w:shd w:val="clear" w:color="auto" w:fill="auto"/>
            <w:noWrap/>
            <w:vAlign w:val="bottom"/>
            <w:hideMark/>
          </w:tcPr>
          <w:p w14:paraId="0CA6BBBC" w14:textId="77777777" w:rsidR="00266CE2" w:rsidRPr="00F107BB" w:rsidRDefault="00266CE2" w:rsidP="003B181B">
            <w:pPr>
              <w:jc w:val="center"/>
              <w:rPr>
                <w:ins w:id="1087" w:author="David Villota Miranda" w:date="2021-09-29T23:15:00Z"/>
                <w:rFonts w:ascii="Arial Narrow" w:hAnsi="Arial Narrow"/>
                <w:color w:val="000000"/>
                <w:sz w:val="16"/>
                <w:szCs w:val="16"/>
                <w:rPrChange w:id="1088" w:author="David Villota Miranda" w:date="2021-09-30T18:12:00Z">
                  <w:rPr>
                    <w:ins w:id="1089" w:author="David Villota Miranda" w:date="2021-09-29T23:15:00Z"/>
                    <w:rFonts w:ascii="Arial Narrow" w:hAnsi="Arial Narrow"/>
                    <w:color w:val="000000"/>
                    <w:sz w:val="18"/>
                    <w:szCs w:val="16"/>
                  </w:rPr>
                </w:rPrChange>
              </w:rPr>
            </w:pPr>
            <w:ins w:id="1090" w:author="David Villota Miranda" w:date="2021-09-29T23:15:00Z">
              <w:r w:rsidRPr="00F107BB">
                <w:rPr>
                  <w:rFonts w:ascii="Arial Narrow" w:hAnsi="Arial Narrow"/>
                  <w:color w:val="000000"/>
                  <w:sz w:val="16"/>
                  <w:szCs w:val="16"/>
                  <w:rPrChange w:id="1091" w:author="David Villota Miranda" w:date="2021-09-30T18:12:00Z">
                    <w:rPr>
                      <w:rFonts w:ascii="Arial Narrow" w:hAnsi="Arial Narrow"/>
                      <w:color w:val="000000"/>
                      <w:sz w:val="18"/>
                      <w:szCs w:val="16"/>
                    </w:rPr>
                  </w:rPrChange>
                </w:rPr>
                <w:t>0,345</w:t>
              </w:r>
            </w:ins>
          </w:p>
        </w:tc>
        <w:tc>
          <w:tcPr>
            <w:tcW w:w="567" w:type="dxa"/>
            <w:tcBorders>
              <w:top w:val="nil"/>
              <w:left w:val="single" w:sz="6" w:space="0" w:color="auto"/>
              <w:bottom w:val="nil"/>
              <w:right w:val="single" w:sz="6" w:space="0" w:color="auto"/>
            </w:tcBorders>
            <w:shd w:val="clear" w:color="auto" w:fill="auto"/>
            <w:noWrap/>
            <w:vAlign w:val="bottom"/>
            <w:hideMark/>
          </w:tcPr>
          <w:p w14:paraId="737CE34D" w14:textId="77777777" w:rsidR="00266CE2" w:rsidRPr="00F107BB" w:rsidRDefault="00266CE2" w:rsidP="003B181B">
            <w:pPr>
              <w:jc w:val="center"/>
              <w:rPr>
                <w:ins w:id="1092" w:author="David Villota Miranda" w:date="2021-09-29T23:15:00Z"/>
                <w:rFonts w:ascii="Arial Narrow" w:hAnsi="Arial Narrow"/>
                <w:color w:val="000000"/>
                <w:sz w:val="16"/>
                <w:szCs w:val="16"/>
                <w:rPrChange w:id="1093" w:author="David Villota Miranda" w:date="2021-09-30T18:12:00Z">
                  <w:rPr>
                    <w:ins w:id="1094" w:author="David Villota Miranda" w:date="2021-09-29T23:15:00Z"/>
                    <w:rFonts w:ascii="Arial Narrow" w:hAnsi="Arial Narrow"/>
                    <w:color w:val="000000"/>
                    <w:sz w:val="18"/>
                    <w:szCs w:val="16"/>
                  </w:rPr>
                </w:rPrChange>
              </w:rPr>
            </w:pPr>
            <w:ins w:id="1095" w:author="David Villota Miranda" w:date="2021-09-29T23:15:00Z">
              <w:r w:rsidRPr="00F107BB">
                <w:rPr>
                  <w:rFonts w:ascii="Arial Narrow" w:hAnsi="Arial Narrow"/>
                  <w:color w:val="000000"/>
                  <w:sz w:val="16"/>
                  <w:szCs w:val="16"/>
                  <w:rPrChange w:id="1096" w:author="David Villota Miranda" w:date="2021-09-30T18:12:00Z">
                    <w:rPr>
                      <w:rFonts w:ascii="Arial Narrow" w:hAnsi="Arial Narrow"/>
                      <w:color w:val="000000"/>
                      <w:sz w:val="18"/>
                      <w:szCs w:val="16"/>
                    </w:rPr>
                  </w:rPrChange>
                </w:rPr>
                <w:t>0,190</w:t>
              </w:r>
            </w:ins>
          </w:p>
        </w:tc>
        <w:tc>
          <w:tcPr>
            <w:tcW w:w="567" w:type="dxa"/>
            <w:tcBorders>
              <w:top w:val="nil"/>
              <w:left w:val="single" w:sz="6" w:space="0" w:color="auto"/>
              <w:bottom w:val="nil"/>
              <w:right w:val="single" w:sz="6" w:space="0" w:color="auto"/>
            </w:tcBorders>
            <w:shd w:val="clear" w:color="auto" w:fill="auto"/>
            <w:noWrap/>
            <w:vAlign w:val="bottom"/>
            <w:hideMark/>
          </w:tcPr>
          <w:p w14:paraId="1928F02B" w14:textId="77777777" w:rsidR="00266CE2" w:rsidRPr="00F107BB" w:rsidRDefault="00266CE2" w:rsidP="003B181B">
            <w:pPr>
              <w:jc w:val="center"/>
              <w:rPr>
                <w:ins w:id="1097" w:author="David Villota Miranda" w:date="2021-09-29T23:15:00Z"/>
                <w:rFonts w:ascii="Arial Narrow" w:hAnsi="Arial Narrow"/>
                <w:color w:val="000000"/>
                <w:sz w:val="16"/>
                <w:szCs w:val="16"/>
                <w:rPrChange w:id="1098" w:author="David Villota Miranda" w:date="2021-09-30T18:12:00Z">
                  <w:rPr>
                    <w:ins w:id="1099" w:author="David Villota Miranda" w:date="2021-09-29T23:15:00Z"/>
                    <w:rFonts w:ascii="Arial Narrow" w:hAnsi="Arial Narrow"/>
                    <w:color w:val="000000"/>
                    <w:sz w:val="18"/>
                    <w:szCs w:val="16"/>
                  </w:rPr>
                </w:rPrChange>
              </w:rPr>
            </w:pPr>
            <w:ins w:id="1100" w:author="David Villota Miranda" w:date="2021-09-29T23:15:00Z">
              <w:r w:rsidRPr="00F107BB">
                <w:rPr>
                  <w:rFonts w:ascii="Arial Narrow" w:hAnsi="Arial Narrow"/>
                  <w:color w:val="000000"/>
                  <w:sz w:val="16"/>
                  <w:szCs w:val="16"/>
                  <w:rPrChange w:id="1101" w:author="David Villota Miranda" w:date="2021-09-30T18:12:00Z">
                    <w:rPr>
                      <w:rFonts w:ascii="Arial Narrow" w:hAnsi="Arial Narrow"/>
                      <w:color w:val="000000"/>
                      <w:sz w:val="18"/>
                      <w:szCs w:val="16"/>
                    </w:rPr>
                  </w:rPrChange>
                </w:rPr>
                <w:t>0,292</w:t>
              </w:r>
            </w:ins>
          </w:p>
        </w:tc>
        <w:tc>
          <w:tcPr>
            <w:tcW w:w="515" w:type="dxa"/>
            <w:tcBorders>
              <w:top w:val="nil"/>
              <w:left w:val="single" w:sz="6" w:space="0" w:color="auto"/>
              <w:bottom w:val="nil"/>
              <w:right w:val="single" w:sz="6" w:space="0" w:color="auto"/>
            </w:tcBorders>
            <w:shd w:val="clear" w:color="auto" w:fill="auto"/>
            <w:noWrap/>
            <w:vAlign w:val="bottom"/>
            <w:hideMark/>
          </w:tcPr>
          <w:p w14:paraId="52926A60" w14:textId="77777777" w:rsidR="00266CE2" w:rsidRPr="00F107BB" w:rsidRDefault="00266CE2" w:rsidP="003B181B">
            <w:pPr>
              <w:jc w:val="center"/>
              <w:rPr>
                <w:ins w:id="1102" w:author="David Villota Miranda" w:date="2021-09-29T23:15:00Z"/>
                <w:rFonts w:ascii="Arial Narrow" w:hAnsi="Arial Narrow"/>
                <w:color w:val="000000"/>
                <w:sz w:val="16"/>
                <w:szCs w:val="16"/>
                <w:rPrChange w:id="1103" w:author="David Villota Miranda" w:date="2021-09-30T18:12:00Z">
                  <w:rPr>
                    <w:ins w:id="1104" w:author="David Villota Miranda" w:date="2021-09-29T23:15:00Z"/>
                    <w:rFonts w:ascii="Arial Narrow" w:hAnsi="Arial Narrow"/>
                    <w:color w:val="000000"/>
                    <w:sz w:val="18"/>
                    <w:szCs w:val="16"/>
                  </w:rPr>
                </w:rPrChange>
              </w:rPr>
            </w:pPr>
            <w:ins w:id="1105" w:author="David Villota Miranda" w:date="2021-09-29T23:15:00Z">
              <w:r w:rsidRPr="00F107BB">
                <w:rPr>
                  <w:rFonts w:ascii="Arial Narrow" w:hAnsi="Arial Narrow"/>
                  <w:color w:val="000000"/>
                  <w:sz w:val="16"/>
                  <w:szCs w:val="16"/>
                  <w:rPrChange w:id="1106" w:author="David Villota Miranda" w:date="2021-09-30T18:12:00Z">
                    <w:rPr>
                      <w:rFonts w:ascii="Arial Narrow" w:hAnsi="Arial Narrow"/>
                      <w:color w:val="000000"/>
                      <w:sz w:val="18"/>
                      <w:szCs w:val="16"/>
                    </w:rPr>
                  </w:rPrChange>
                </w:rPr>
                <w:t>0,102</w:t>
              </w:r>
            </w:ins>
          </w:p>
        </w:tc>
        <w:tc>
          <w:tcPr>
            <w:tcW w:w="619" w:type="dxa"/>
            <w:tcBorders>
              <w:top w:val="nil"/>
              <w:left w:val="single" w:sz="6" w:space="0" w:color="auto"/>
              <w:bottom w:val="nil"/>
              <w:right w:val="single" w:sz="6" w:space="0" w:color="auto"/>
            </w:tcBorders>
            <w:shd w:val="clear" w:color="auto" w:fill="auto"/>
            <w:noWrap/>
            <w:vAlign w:val="bottom"/>
            <w:hideMark/>
          </w:tcPr>
          <w:p w14:paraId="5607CD06" w14:textId="77777777" w:rsidR="00266CE2" w:rsidRPr="00F107BB" w:rsidRDefault="00266CE2" w:rsidP="003B181B">
            <w:pPr>
              <w:jc w:val="center"/>
              <w:rPr>
                <w:ins w:id="1107" w:author="David Villota Miranda" w:date="2021-09-29T23:15:00Z"/>
                <w:rFonts w:ascii="Arial Narrow" w:hAnsi="Arial Narrow"/>
                <w:color w:val="000000"/>
                <w:sz w:val="16"/>
                <w:szCs w:val="16"/>
                <w:rPrChange w:id="1108" w:author="David Villota Miranda" w:date="2021-09-30T18:12:00Z">
                  <w:rPr>
                    <w:ins w:id="1109" w:author="David Villota Miranda" w:date="2021-09-29T23:15:00Z"/>
                    <w:rFonts w:ascii="Arial Narrow" w:hAnsi="Arial Narrow"/>
                    <w:color w:val="000000"/>
                    <w:sz w:val="18"/>
                    <w:szCs w:val="16"/>
                  </w:rPr>
                </w:rPrChange>
              </w:rPr>
            </w:pPr>
            <w:ins w:id="1110" w:author="David Villota Miranda" w:date="2021-09-29T23:15:00Z">
              <w:r w:rsidRPr="00F107BB">
                <w:rPr>
                  <w:rFonts w:ascii="Arial Narrow" w:hAnsi="Arial Narrow"/>
                  <w:color w:val="000000"/>
                  <w:sz w:val="16"/>
                  <w:szCs w:val="16"/>
                  <w:rPrChange w:id="1111" w:author="David Villota Miranda" w:date="2021-09-30T18:12:00Z">
                    <w:rPr>
                      <w:rFonts w:ascii="Arial Narrow" w:hAnsi="Arial Narrow"/>
                      <w:color w:val="000000"/>
                      <w:sz w:val="18"/>
                      <w:szCs w:val="16"/>
                    </w:rPr>
                  </w:rPrChange>
                </w:rPr>
                <w:t>0,783</w:t>
              </w:r>
            </w:ins>
          </w:p>
        </w:tc>
        <w:tc>
          <w:tcPr>
            <w:tcW w:w="567" w:type="dxa"/>
            <w:tcBorders>
              <w:top w:val="nil"/>
              <w:left w:val="single" w:sz="6" w:space="0" w:color="auto"/>
              <w:bottom w:val="nil"/>
              <w:right w:val="single" w:sz="6" w:space="0" w:color="auto"/>
            </w:tcBorders>
            <w:shd w:val="clear" w:color="auto" w:fill="auto"/>
            <w:noWrap/>
            <w:vAlign w:val="bottom"/>
            <w:hideMark/>
          </w:tcPr>
          <w:p w14:paraId="04514B74" w14:textId="77777777" w:rsidR="00266CE2" w:rsidRPr="00F107BB" w:rsidRDefault="00266CE2" w:rsidP="003B181B">
            <w:pPr>
              <w:jc w:val="center"/>
              <w:rPr>
                <w:ins w:id="1112" w:author="David Villota Miranda" w:date="2021-09-29T23:15:00Z"/>
                <w:rFonts w:ascii="Arial Narrow" w:hAnsi="Arial Narrow"/>
                <w:color w:val="000000"/>
                <w:sz w:val="16"/>
                <w:szCs w:val="16"/>
                <w:rPrChange w:id="1113" w:author="David Villota Miranda" w:date="2021-09-30T18:12:00Z">
                  <w:rPr>
                    <w:ins w:id="1114" w:author="David Villota Miranda" w:date="2021-09-29T23:15:00Z"/>
                    <w:rFonts w:ascii="Arial Narrow" w:hAnsi="Arial Narrow"/>
                    <w:color w:val="000000"/>
                    <w:sz w:val="18"/>
                    <w:szCs w:val="16"/>
                  </w:rPr>
                </w:rPrChange>
              </w:rPr>
            </w:pPr>
            <w:ins w:id="1115" w:author="David Villota Miranda" w:date="2021-09-29T23:15:00Z">
              <w:r w:rsidRPr="00F107BB">
                <w:rPr>
                  <w:rFonts w:ascii="Arial Narrow" w:hAnsi="Arial Narrow"/>
                  <w:color w:val="000000"/>
                  <w:sz w:val="16"/>
                  <w:szCs w:val="16"/>
                  <w:rPrChange w:id="1116" w:author="David Villota Miranda" w:date="2021-09-30T18:12:00Z">
                    <w:rPr>
                      <w:rFonts w:ascii="Arial Narrow" w:hAnsi="Arial Narrow"/>
                      <w:color w:val="000000"/>
                      <w:sz w:val="18"/>
                      <w:szCs w:val="16"/>
                    </w:rPr>
                  </w:rPrChange>
                </w:rPr>
                <w:t>0,435</w:t>
              </w:r>
            </w:ins>
          </w:p>
        </w:tc>
        <w:tc>
          <w:tcPr>
            <w:tcW w:w="527" w:type="dxa"/>
            <w:tcBorders>
              <w:top w:val="nil"/>
              <w:left w:val="single" w:sz="6" w:space="0" w:color="auto"/>
              <w:bottom w:val="nil"/>
              <w:right w:val="single" w:sz="6" w:space="0" w:color="auto"/>
            </w:tcBorders>
            <w:shd w:val="clear" w:color="auto" w:fill="auto"/>
            <w:noWrap/>
            <w:vAlign w:val="bottom"/>
            <w:hideMark/>
          </w:tcPr>
          <w:p w14:paraId="3DC866AD" w14:textId="77777777" w:rsidR="00266CE2" w:rsidRPr="00F107BB" w:rsidRDefault="00266CE2" w:rsidP="003B181B">
            <w:pPr>
              <w:jc w:val="center"/>
              <w:rPr>
                <w:ins w:id="1117" w:author="David Villota Miranda" w:date="2021-09-29T23:15:00Z"/>
                <w:rFonts w:ascii="Arial Narrow" w:hAnsi="Arial Narrow"/>
                <w:color w:val="000000"/>
                <w:sz w:val="16"/>
                <w:szCs w:val="16"/>
                <w:rPrChange w:id="1118" w:author="David Villota Miranda" w:date="2021-09-30T18:12:00Z">
                  <w:rPr>
                    <w:ins w:id="1119" w:author="David Villota Miranda" w:date="2021-09-29T23:15:00Z"/>
                    <w:rFonts w:ascii="Arial Narrow" w:hAnsi="Arial Narrow"/>
                    <w:color w:val="000000"/>
                    <w:sz w:val="18"/>
                    <w:szCs w:val="16"/>
                  </w:rPr>
                </w:rPrChange>
              </w:rPr>
            </w:pPr>
            <w:ins w:id="1120" w:author="David Villota Miranda" w:date="2021-09-29T23:15:00Z">
              <w:r w:rsidRPr="00F107BB">
                <w:rPr>
                  <w:rFonts w:ascii="Arial Narrow" w:hAnsi="Arial Narrow"/>
                  <w:color w:val="000000"/>
                  <w:sz w:val="16"/>
                  <w:szCs w:val="16"/>
                  <w:rPrChange w:id="1121" w:author="David Villota Miranda" w:date="2021-09-30T18:12:00Z">
                    <w:rPr>
                      <w:rFonts w:ascii="Arial Narrow" w:hAnsi="Arial Narrow"/>
                      <w:color w:val="000000"/>
                      <w:sz w:val="18"/>
                      <w:szCs w:val="16"/>
                    </w:rPr>
                  </w:rPrChange>
                </w:rPr>
                <w:t>0,269</w:t>
              </w:r>
            </w:ins>
          </w:p>
        </w:tc>
        <w:tc>
          <w:tcPr>
            <w:tcW w:w="607" w:type="dxa"/>
            <w:tcBorders>
              <w:top w:val="nil"/>
              <w:left w:val="single" w:sz="6" w:space="0" w:color="auto"/>
              <w:bottom w:val="nil"/>
              <w:right w:val="single" w:sz="6" w:space="0" w:color="auto"/>
            </w:tcBorders>
            <w:shd w:val="clear" w:color="auto" w:fill="auto"/>
            <w:noWrap/>
            <w:vAlign w:val="bottom"/>
            <w:hideMark/>
          </w:tcPr>
          <w:p w14:paraId="4C17C3E7" w14:textId="77777777" w:rsidR="00266CE2" w:rsidRPr="00F107BB" w:rsidRDefault="00266CE2" w:rsidP="003B181B">
            <w:pPr>
              <w:jc w:val="center"/>
              <w:rPr>
                <w:ins w:id="1122" w:author="David Villota Miranda" w:date="2021-09-29T23:15:00Z"/>
                <w:rFonts w:ascii="Arial Narrow" w:hAnsi="Arial Narrow"/>
                <w:color w:val="000000"/>
                <w:sz w:val="16"/>
                <w:szCs w:val="16"/>
                <w:rPrChange w:id="1123" w:author="David Villota Miranda" w:date="2021-09-30T18:12:00Z">
                  <w:rPr>
                    <w:ins w:id="1124" w:author="David Villota Miranda" w:date="2021-09-29T23:15:00Z"/>
                    <w:rFonts w:ascii="Arial Narrow" w:hAnsi="Arial Narrow"/>
                    <w:color w:val="000000"/>
                    <w:sz w:val="18"/>
                    <w:szCs w:val="16"/>
                  </w:rPr>
                </w:rPrChange>
              </w:rPr>
            </w:pPr>
            <w:ins w:id="1125" w:author="David Villota Miranda" w:date="2021-09-29T23:15:00Z">
              <w:r w:rsidRPr="00F107BB">
                <w:rPr>
                  <w:rFonts w:ascii="Arial Narrow" w:hAnsi="Arial Narrow"/>
                  <w:color w:val="000000"/>
                  <w:sz w:val="16"/>
                  <w:szCs w:val="16"/>
                  <w:rPrChange w:id="1126" w:author="David Villota Miranda" w:date="2021-09-30T18:12:00Z">
                    <w:rPr>
                      <w:rFonts w:ascii="Arial Narrow" w:hAnsi="Arial Narrow"/>
                      <w:color w:val="000000"/>
                      <w:sz w:val="18"/>
                      <w:szCs w:val="16"/>
                    </w:rPr>
                  </w:rPrChange>
                </w:rPr>
                <w:t>0,301</w:t>
              </w:r>
            </w:ins>
          </w:p>
        </w:tc>
        <w:tc>
          <w:tcPr>
            <w:tcW w:w="567" w:type="dxa"/>
            <w:tcBorders>
              <w:top w:val="nil"/>
              <w:left w:val="single" w:sz="6" w:space="0" w:color="auto"/>
              <w:bottom w:val="nil"/>
              <w:right w:val="single" w:sz="6" w:space="0" w:color="auto"/>
            </w:tcBorders>
            <w:shd w:val="clear" w:color="auto" w:fill="auto"/>
            <w:noWrap/>
            <w:vAlign w:val="bottom"/>
            <w:hideMark/>
          </w:tcPr>
          <w:p w14:paraId="46C35294" w14:textId="77777777" w:rsidR="00266CE2" w:rsidRPr="00F107BB" w:rsidRDefault="00266CE2" w:rsidP="003B181B">
            <w:pPr>
              <w:jc w:val="center"/>
              <w:rPr>
                <w:ins w:id="1127" w:author="David Villota Miranda" w:date="2021-09-29T23:15:00Z"/>
                <w:rFonts w:ascii="Arial Narrow" w:hAnsi="Arial Narrow"/>
                <w:color w:val="000000"/>
                <w:sz w:val="16"/>
                <w:szCs w:val="16"/>
                <w:rPrChange w:id="1128" w:author="David Villota Miranda" w:date="2021-09-30T18:12:00Z">
                  <w:rPr>
                    <w:ins w:id="1129" w:author="David Villota Miranda" w:date="2021-09-29T23:15:00Z"/>
                    <w:rFonts w:ascii="Arial Narrow" w:hAnsi="Arial Narrow"/>
                    <w:color w:val="000000"/>
                    <w:sz w:val="18"/>
                    <w:szCs w:val="16"/>
                  </w:rPr>
                </w:rPrChange>
              </w:rPr>
            </w:pPr>
            <w:ins w:id="1130" w:author="David Villota Miranda" w:date="2021-09-29T23:15:00Z">
              <w:r w:rsidRPr="00F107BB">
                <w:rPr>
                  <w:rFonts w:ascii="Arial Narrow" w:hAnsi="Arial Narrow"/>
                  <w:color w:val="000000"/>
                  <w:sz w:val="16"/>
                  <w:szCs w:val="16"/>
                  <w:rPrChange w:id="1131" w:author="David Villota Miranda" w:date="2021-09-30T18:12:00Z">
                    <w:rPr>
                      <w:rFonts w:ascii="Arial Narrow" w:hAnsi="Arial Narrow"/>
                      <w:color w:val="000000"/>
                      <w:sz w:val="18"/>
                      <w:szCs w:val="16"/>
                    </w:rPr>
                  </w:rPrChange>
                </w:rPr>
                <w:t>0,241</w:t>
              </w:r>
            </w:ins>
          </w:p>
        </w:tc>
        <w:tc>
          <w:tcPr>
            <w:tcW w:w="567" w:type="dxa"/>
            <w:tcBorders>
              <w:left w:val="single" w:sz="6" w:space="0" w:color="auto"/>
            </w:tcBorders>
            <w:shd w:val="clear" w:color="auto" w:fill="auto"/>
            <w:noWrap/>
            <w:vAlign w:val="bottom"/>
            <w:hideMark/>
          </w:tcPr>
          <w:p w14:paraId="4E43D38D" w14:textId="77777777" w:rsidR="00266CE2" w:rsidRPr="00F107BB" w:rsidRDefault="00266CE2" w:rsidP="003B181B">
            <w:pPr>
              <w:jc w:val="center"/>
              <w:rPr>
                <w:ins w:id="1132" w:author="David Villota Miranda" w:date="2021-09-29T23:15:00Z"/>
                <w:rFonts w:ascii="Arial Narrow" w:hAnsi="Arial Narrow"/>
                <w:color w:val="000000"/>
                <w:sz w:val="16"/>
                <w:szCs w:val="16"/>
                <w:rPrChange w:id="1133" w:author="David Villota Miranda" w:date="2021-09-30T18:12:00Z">
                  <w:rPr>
                    <w:ins w:id="1134" w:author="David Villota Miranda" w:date="2021-09-29T23:15:00Z"/>
                    <w:rFonts w:ascii="Arial Narrow" w:hAnsi="Arial Narrow"/>
                    <w:color w:val="000000"/>
                    <w:sz w:val="18"/>
                    <w:szCs w:val="16"/>
                  </w:rPr>
                </w:rPrChange>
              </w:rPr>
            </w:pPr>
            <w:ins w:id="1135" w:author="David Villota Miranda" w:date="2021-09-29T23:15:00Z">
              <w:r w:rsidRPr="00F107BB">
                <w:rPr>
                  <w:rFonts w:ascii="Arial Narrow" w:hAnsi="Arial Narrow"/>
                  <w:color w:val="000000"/>
                  <w:sz w:val="16"/>
                  <w:szCs w:val="16"/>
                  <w:rPrChange w:id="1136" w:author="David Villota Miranda" w:date="2021-09-30T18:12:00Z">
                    <w:rPr>
                      <w:rFonts w:ascii="Arial Narrow" w:hAnsi="Arial Narrow"/>
                      <w:color w:val="000000"/>
                      <w:sz w:val="18"/>
                      <w:szCs w:val="16"/>
                    </w:rPr>
                  </w:rPrChange>
                </w:rPr>
                <w:t>0,283</w:t>
              </w:r>
            </w:ins>
          </w:p>
        </w:tc>
      </w:tr>
      <w:tr w:rsidR="00266CE2" w:rsidRPr="00C84B72" w14:paraId="355EBEB7" w14:textId="77777777" w:rsidTr="003B181B">
        <w:trPr>
          <w:trHeight w:val="288"/>
          <w:ins w:id="1137" w:author="David Villota Miranda" w:date="2021-09-29T23:15:00Z"/>
        </w:trPr>
        <w:tc>
          <w:tcPr>
            <w:tcW w:w="515" w:type="dxa"/>
            <w:tcBorders>
              <w:top w:val="nil"/>
              <w:bottom w:val="single" w:sz="4" w:space="0" w:color="auto"/>
              <w:right w:val="single" w:sz="6" w:space="0" w:color="auto"/>
            </w:tcBorders>
            <w:shd w:val="clear" w:color="auto" w:fill="auto"/>
            <w:noWrap/>
            <w:vAlign w:val="bottom"/>
            <w:hideMark/>
          </w:tcPr>
          <w:p w14:paraId="779F4FBA" w14:textId="77777777" w:rsidR="00266CE2" w:rsidRPr="00F107BB" w:rsidRDefault="00266CE2" w:rsidP="003B181B">
            <w:pPr>
              <w:jc w:val="center"/>
              <w:rPr>
                <w:ins w:id="1138" w:author="David Villota Miranda" w:date="2021-09-29T23:15:00Z"/>
                <w:rFonts w:ascii="Arial Narrow" w:hAnsi="Arial Narrow"/>
                <w:color w:val="000000"/>
                <w:sz w:val="16"/>
                <w:szCs w:val="16"/>
                <w:rPrChange w:id="1139" w:author="David Villota Miranda" w:date="2021-09-30T18:12:00Z">
                  <w:rPr>
                    <w:ins w:id="1140" w:author="David Villota Miranda" w:date="2021-09-29T23:15:00Z"/>
                    <w:rFonts w:ascii="Arial Narrow" w:hAnsi="Arial Narrow"/>
                    <w:color w:val="000000"/>
                    <w:sz w:val="18"/>
                    <w:szCs w:val="16"/>
                  </w:rPr>
                </w:rPrChange>
              </w:rPr>
            </w:pPr>
            <w:ins w:id="1141" w:author="David Villota Miranda" w:date="2021-09-29T23:15:00Z">
              <w:r w:rsidRPr="00F107BB">
                <w:rPr>
                  <w:rFonts w:ascii="Arial Narrow" w:hAnsi="Arial Narrow"/>
                  <w:color w:val="000000"/>
                  <w:sz w:val="16"/>
                  <w:szCs w:val="16"/>
                  <w:rPrChange w:id="1142" w:author="David Villota Miranda" w:date="2021-09-30T18:12:00Z">
                    <w:rPr>
                      <w:rFonts w:ascii="Arial Narrow" w:hAnsi="Arial Narrow"/>
                      <w:color w:val="000000"/>
                      <w:sz w:val="18"/>
                      <w:szCs w:val="16"/>
                    </w:rPr>
                  </w:rPrChange>
                </w:rPr>
                <w:t>0,165</w:t>
              </w:r>
            </w:ins>
          </w:p>
        </w:tc>
        <w:tc>
          <w:tcPr>
            <w:tcW w:w="631" w:type="dxa"/>
            <w:tcBorders>
              <w:top w:val="nil"/>
              <w:left w:val="single" w:sz="6" w:space="0" w:color="auto"/>
              <w:bottom w:val="single" w:sz="4" w:space="0" w:color="auto"/>
              <w:right w:val="single" w:sz="6" w:space="0" w:color="auto"/>
            </w:tcBorders>
            <w:shd w:val="clear" w:color="auto" w:fill="auto"/>
            <w:noWrap/>
            <w:vAlign w:val="bottom"/>
            <w:hideMark/>
          </w:tcPr>
          <w:p w14:paraId="35C290E6" w14:textId="77777777" w:rsidR="00266CE2" w:rsidRPr="00F107BB" w:rsidRDefault="00266CE2" w:rsidP="003B181B">
            <w:pPr>
              <w:jc w:val="center"/>
              <w:rPr>
                <w:ins w:id="1143" w:author="David Villota Miranda" w:date="2021-09-29T23:15:00Z"/>
                <w:rFonts w:ascii="Arial Narrow" w:hAnsi="Arial Narrow"/>
                <w:color w:val="000000"/>
                <w:sz w:val="16"/>
                <w:szCs w:val="16"/>
                <w:rPrChange w:id="1144" w:author="David Villota Miranda" w:date="2021-09-30T18:12:00Z">
                  <w:rPr>
                    <w:ins w:id="1145" w:author="David Villota Miranda" w:date="2021-09-29T23:15:00Z"/>
                    <w:rFonts w:ascii="Arial Narrow" w:hAnsi="Arial Narrow"/>
                    <w:color w:val="000000"/>
                    <w:sz w:val="18"/>
                    <w:szCs w:val="16"/>
                  </w:rPr>
                </w:rPrChange>
              </w:rPr>
            </w:pPr>
            <w:ins w:id="1146" w:author="David Villota Miranda" w:date="2021-09-29T23:15:00Z">
              <w:r w:rsidRPr="00F107BB">
                <w:rPr>
                  <w:rFonts w:ascii="Arial Narrow" w:hAnsi="Arial Narrow"/>
                  <w:color w:val="000000"/>
                  <w:sz w:val="16"/>
                  <w:szCs w:val="16"/>
                  <w:rPrChange w:id="1147" w:author="David Villota Miranda" w:date="2021-09-30T18:12:00Z">
                    <w:rPr>
                      <w:rFonts w:ascii="Arial Narrow" w:hAnsi="Arial Narrow"/>
                      <w:color w:val="000000"/>
                      <w:sz w:val="18"/>
                      <w:szCs w:val="16"/>
                    </w:rPr>
                  </w:rPrChange>
                </w:rPr>
                <w:t>0,285</w:t>
              </w:r>
            </w:ins>
          </w:p>
        </w:tc>
        <w:tc>
          <w:tcPr>
            <w:tcW w:w="613" w:type="dxa"/>
            <w:tcBorders>
              <w:top w:val="nil"/>
              <w:left w:val="single" w:sz="6" w:space="0" w:color="auto"/>
              <w:bottom w:val="single" w:sz="4" w:space="0" w:color="auto"/>
              <w:right w:val="single" w:sz="6" w:space="0" w:color="auto"/>
            </w:tcBorders>
            <w:shd w:val="clear" w:color="auto" w:fill="auto"/>
            <w:noWrap/>
            <w:vAlign w:val="bottom"/>
            <w:hideMark/>
          </w:tcPr>
          <w:p w14:paraId="043DAAFD" w14:textId="77777777" w:rsidR="00266CE2" w:rsidRPr="00F107BB" w:rsidRDefault="00266CE2" w:rsidP="003B181B">
            <w:pPr>
              <w:jc w:val="center"/>
              <w:rPr>
                <w:ins w:id="1148" w:author="David Villota Miranda" w:date="2021-09-29T23:15:00Z"/>
                <w:rFonts w:ascii="Arial Narrow" w:hAnsi="Arial Narrow"/>
                <w:color w:val="000000"/>
                <w:sz w:val="16"/>
                <w:szCs w:val="16"/>
                <w:rPrChange w:id="1149" w:author="David Villota Miranda" w:date="2021-09-30T18:12:00Z">
                  <w:rPr>
                    <w:ins w:id="1150" w:author="David Villota Miranda" w:date="2021-09-29T23:15:00Z"/>
                    <w:rFonts w:ascii="Arial Narrow" w:hAnsi="Arial Narrow"/>
                    <w:color w:val="000000"/>
                    <w:sz w:val="18"/>
                    <w:szCs w:val="16"/>
                  </w:rPr>
                </w:rPrChange>
              </w:rPr>
            </w:pPr>
            <w:ins w:id="1151" w:author="David Villota Miranda" w:date="2021-09-29T23:15:00Z">
              <w:r w:rsidRPr="00F107BB">
                <w:rPr>
                  <w:rFonts w:ascii="Arial Narrow" w:hAnsi="Arial Narrow"/>
                  <w:color w:val="000000"/>
                  <w:sz w:val="16"/>
                  <w:szCs w:val="16"/>
                  <w:rPrChange w:id="1152" w:author="David Villota Miranda" w:date="2021-09-30T18:12:00Z">
                    <w:rPr>
                      <w:rFonts w:ascii="Arial Narrow" w:hAnsi="Arial Narrow"/>
                      <w:color w:val="000000"/>
                      <w:sz w:val="18"/>
                      <w:szCs w:val="16"/>
                    </w:rPr>
                  </w:rPrChange>
                </w:rPr>
                <w:t>0,104</w:t>
              </w:r>
            </w:ins>
          </w:p>
        </w:tc>
        <w:tc>
          <w:tcPr>
            <w:tcW w:w="709" w:type="dxa"/>
            <w:tcBorders>
              <w:top w:val="nil"/>
              <w:left w:val="single" w:sz="6" w:space="0" w:color="auto"/>
              <w:bottom w:val="single" w:sz="4" w:space="0" w:color="auto"/>
              <w:right w:val="single" w:sz="6" w:space="0" w:color="auto"/>
            </w:tcBorders>
            <w:shd w:val="clear" w:color="auto" w:fill="auto"/>
            <w:noWrap/>
            <w:vAlign w:val="bottom"/>
            <w:hideMark/>
          </w:tcPr>
          <w:p w14:paraId="4CD560CF" w14:textId="77777777" w:rsidR="00266CE2" w:rsidRPr="00F107BB" w:rsidRDefault="00266CE2" w:rsidP="003B181B">
            <w:pPr>
              <w:jc w:val="center"/>
              <w:rPr>
                <w:ins w:id="1153" w:author="David Villota Miranda" w:date="2021-09-29T23:15:00Z"/>
                <w:rFonts w:ascii="Arial Narrow" w:hAnsi="Arial Narrow"/>
                <w:color w:val="000000"/>
                <w:sz w:val="16"/>
                <w:szCs w:val="16"/>
                <w:rPrChange w:id="1154" w:author="David Villota Miranda" w:date="2021-09-30T18:12:00Z">
                  <w:rPr>
                    <w:ins w:id="1155" w:author="David Villota Miranda" w:date="2021-09-29T23:15:00Z"/>
                    <w:rFonts w:ascii="Arial Narrow" w:hAnsi="Arial Narrow"/>
                    <w:color w:val="000000"/>
                    <w:sz w:val="18"/>
                    <w:szCs w:val="16"/>
                  </w:rPr>
                </w:rPrChange>
              </w:rPr>
            </w:pPr>
            <w:ins w:id="1156" w:author="David Villota Miranda" w:date="2021-09-29T23:15:00Z">
              <w:r w:rsidRPr="00F107BB">
                <w:rPr>
                  <w:rFonts w:ascii="Arial Narrow" w:hAnsi="Arial Narrow"/>
                  <w:color w:val="000000"/>
                  <w:sz w:val="16"/>
                  <w:szCs w:val="16"/>
                  <w:rPrChange w:id="1157" w:author="David Villota Miranda" w:date="2021-09-30T18:12:00Z">
                    <w:rPr>
                      <w:rFonts w:ascii="Arial Narrow" w:hAnsi="Arial Narrow"/>
                      <w:color w:val="000000"/>
                      <w:sz w:val="18"/>
                      <w:szCs w:val="16"/>
                    </w:rPr>
                  </w:rPrChange>
                </w:rPr>
                <w:t>0,389</w:t>
              </w:r>
            </w:ins>
          </w:p>
        </w:tc>
        <w:tc>
          <w:tcPr>
            <w:tcW w:w="567" w:type="dxa"/>
            <w:tcBorders>
              <w:top w:val="nil"/>
              <w:left w:val="single" w:sz="6" w:space="0" w:color="auto"/>
              <w:bottom w:val="single" w:sz="4" w:space="0" w:color="auto"/>
              <w:right w:val="single" w:sz="6" w:space="0" w:color="auto"/>
            </w:tcBorders>
            <w:shd w:val="clear" w:color="auto" w:fill="auto"/>
            <w:noWrap/>
            <w:vAlign w:val="bottom"/>
            <w:hideMark/>
          </w:tcPr>
          <w:p w14:paraId="30EFC82E" w14:textId="77777777" w:rsidR="00266CE2" w:rsidRPr="00F107BB" w:rsidRDefault="00266CE2" w:rsidP="003B181B">
            <w:pPr>
              <w:jc w:val="center"/>
              <w:rPr>
                <w:ins w:id="1158" w:author="David Villota Miranda" w:date="2021-09-29T23:15:00Z"/>
                <w:rFonts w:ascii="Arial Narrow" w:hAnsi="Arial Narrow"/>
                <w:color w:val="000000"/>
                <w:sz w:val="16"/>
                <w:szCs w:val="16"/>
                <w:rPrChange w:id="1159" w:author="David Villota Miranda" w:date="2021-09-30T18:12:00Z">
                  <w:rPr>
                    <w:ins w:id="1160" w:author="David Villota Miranda" w:date="2021-09-29T23:15:00Z"/>
                    <w:rFonts w:ascii="Arial Narrow" w:hAnsi="Arial Narrow"/>
                    <w:color w:val="000000"/>
                    <w:sz w:val="18"/>
                    <w:szCs w:val="16"/>
                  </w:rPr>
                </w:rPrChange>
              </w:rPr>
            </w:pPr>
            <w:ins w:id="1161" w:author="David Villota Miranda" w:date="2021-09-29T23:15:00Z">
              <w:r w:rsidRPr="00F107BB">
                <w:rPr>
                  <w:rFonts w:ascii="Arial Narrow" w:hAnsi="Arial Narrow"/>
                  <w:color w:val="000000"/>
                  <w:sz w:val="16"/>
                  <w:szCs w:val="16"/>
                  <w:rPrChange w:id="1162" w:author="David Villota Miranda" w:date="2021-09-30T18:12:00Z">
                    <w:rPr>
                      <w:rFonts w:ascii="Arial Narrow" w:hAnsi="Arial Narrow"/>
                      <w:color w:val="000000"/>
                      <w:sz w:val="18"/>
                      <w:szCs w:val="16"/>
                    </w:rPr>
                  </w:rPrChange>
                </w:rPr>
                <w:t>0,146</w:t>
              </w:r>
            </w:ins>
          </w:p>
        </w:tc>
        <w:tc>
          <w:tcPr>
            <w:tcW w:w="567" w:type="dxa"/>
            <w:tcBorders>
              <w:top w:val="nil"/>
              <w:left w:val="single" w:sz="6" w:space="0" w:color="auto"/>
              <w:bottom w:val="single" w:sz="4" w:space="0" w:color="auto"/>
              <w:right w:val="single" w:sz="6" w:space="0" w:color="auto"/>
            </w:tcBorders>
            <w:shd w:val="clear" w:color="auto" w:fill="auto"/>
            <w:noWrap/>
            <w:vAlign w:val="bottom"/>
            <w:hideMark/>
          </w:tcPr>
          <w:p w14:paraId="79DF6486" w14:textId="77777777" w:rsidR="00266CE2" w:rsidRPr="00F107BB" w:rsidRDefault="00266CE2" w:rsidP="003B181B">
            <w:pPr>
              <w:jc w:val="center"/>
              <w:rPr>
                <w:ins w:id="1163" w:author="David Villota Miranda" w:date="2021-09-29T23:15:00Z"/>
                <w:rFonts w:ascii="Arial Narrow" w:hAnsi="Arial Narrow"/>
                <w:color w:val="000000"/>
                <w:sz w:val="16"/>
                <w:szCs w:val="16"/>
                <w:rPrChange w:id="1164" w:author="David Villota Miranda" w:date="2021-09-30T18:12:00Z">
                  <w:rPr>
                    <w:ins w:id="1165" w:author="David Villota Miranda" w:date="2021-09-29T23:15:00Z"/>
                    <w:rFonts w:ascii="Arial Narrow" w:hAnsi="Arial Narrow"/>
                    <w:color w:val="000000"/>
                    <w:sz w:val="18"/>
                    <w:szCs w:val="16"/>
                  </w:rPr>
                </w:rPrChange>
              </w:rPr>
            </w:pPr>
            <w:ins w:id="1166" w:author="David Villota Miranda" w:date="2021-09-29T23:15:00Z">
              <w:r w:rsidRPr="00F107BB">
                <w:rPr>
                  <w:rFonts w:ascii="Arial Narrow" w:hAnsi="Arial Narrow"/>
                  <w:color w:val="000000"/>
                  <w:sz w:val="16"/>
                  <w:szCs w:val="16"/>
                  <w:rPrChange w:id="1167" w:author="David Villota Miranda" w:date="2021-09-30T18:12:00Z">
                    <w:rPr>
                      <w:rFonts w:ascii="Arial Narrow" w:hAnsi="Arial Narrow"/>
                      <w:color w:val="000000"/>
                      <w:sz w:val="18"/>
                      <w:szCs w:val="16"/>
                    </w:rPr>
                  </w:rPrChange>
                </w:rPr>
                <w:t>0,243</w:t>
              </w:r>
            </w:ins>
          </w:p>
        </w:tc>
        <w:tc>
          <w:tcPr>
            <w:tcW w:w="515" w:type="dxa"/>
            <w:tcBorders>
              <w:top w:val="nil"/>
              <w:left w:val="single" w:sz="6" w:space="0" w:color="auto"/>
              <w:bottom w:val="single" w:sz="4" w:space="0" w:color="auto"/>
              <w:right w:val="single" w:sz="6" w:space="0" w:color="auto"/>
            </w:tcBorders>
            <w:shd w:val="clear" w:color="auto" w:fill="auto"/>
            <w:noWrap/>
            <w:vAlign w:val="bottom"/>
            <w:hideMark/>
          </w:tcPr>
          <w:p w14:paraId="0A206464" w14:textId="77777777" w:rsidR="00266CE2" w:rsidRPr="00F107BB" w:rsidRDefault="00266CE2" w:rsidP="003B181B">
            <w:pPr>
              <w:jc w:val="center"/>
              <w:rPr>
                <w:ins w:id="1168" w:author="David Villota Miranda" w:date="2021-09-29T23:15:00Z"/>
                <w:rFonts w:ascii="Arial Narrow" w:hAnsi="Arial Narrow"/>
                <w:color w:val="000000"/>
                <w:sz w:val="16"/>
                <w:szCs w:val="16"/>
                <w:rPrChange w:id="1169" w:author="David Villota Miranda" w:date="2021-09-30T18:12:00Z">
                  <w:rPr>
                    <w:ins w:id="1170" w:author="David Villota Miranda" w:date="2021-09-29T23:15:00Z"/>
                    <w:rFonts w:ascii="Arial Narrow" w:hAnsi="Arial Narrow"/>
                    <w:color w:val="000000"/>
                    <w:sz w:val="18"/>
                    <w:szCs w:val="16"/>
                  </w:rPr>
                </w:rPrChange>
              </w:rPr>
            </w:pPr>
            <w:ins w:id="1171" w:author="David Villota Miranda" w:date="2021-09-29T23:15:00Z">
              <w:r w:rsidRPr="00F107BB">
                <w:rPr>
                  <w:rFonts w:ascii="Arial Narrow" w:hAnsi="Arial Narrow"/>
                  <w:color w:val="000000"/>
                  <w:sz w:val="16"/>
                  <w:szCs w:val="16"/>
                  <w:rPrChange w:id="1172" w:author="David Villota Miranda" w:date="2021-09-30T18:12:00Z">
                    <w:rPr>
                      <w:rFonts w:ascii="Arial Narrow" w:hAnsi="Arial Narrow"/>
                      <w:color w:val="000000"/>
                      <w:sz w:val="18"/>
                      <w:szCs w:val="16"/>
                    </w:rPr>
                  </w:rPrChange>
                </w:rPr>
                <w:t>0,097</w:t>
              </w:r>
            </w:ins>
          </w:p>
        </w:tc>
        <w:tc>
          <w:tcPr>
            <w:tcW w:w="619" w:type="dxa"/>
            <w:tcBorders>
              <w:top w:val="nil"/>
              <w:left w:val="single" w:sz="6" w:space="0" w:color="auto"/>
              <w:bottom w:val="single" w:sz="4" w:space="0" w:color="auto"/>
              <w:right w:val="single" w:sz="6" w:space="0" w:color="auto"/>
            </w:tcBorders>
            <w:shd w:val="clear" w:color="auto" w:fill="auto"/>
            <w:noWrap/>
            <w:vAlign w:val="bottom"/>
            <w:hideMark/>
          </w:tcPr>
          <w:p w14:paraId="17B7FF9C" w14:textId="77777777" w:rsidR="00266CE2" w:rsidRPr="00F107BB" w:rsidRDefault="00266CE2" w:rsidP="003B181B">
            <w:pPr>
              <w:jc w:val="center"/>
              <w:rPr>
                <w:ins w:id="1173" w:author="David Villota Miranda" w:date="2021-09-29T23:15:00Z"/>
                <w:rFonts w:ascii="Arial Narrow" w:hAnsi="Arial Narrow"/>
                <w:color w:val="000000"/>
                <w:sz w:val="16"/>
                <w:szCs w:val="16"/>
                <w:rPrChange w:id="1174" w:author="David Villota Miranda" w:date="2021-09-30T18:12:00Z">
                  <w:rPr>
                    <w:ins w:id="1175" w:author="David Villota Miranda" w:date="2021-09-29T23:15:00Z"/>
                    <w:rFonts w:ascii="Arial Narrow" w:hAnsi="Arial Narrow"/>
                    <w:color w:val="000000"/>
                    <w:sz w:val="18"/>
                    <w:szCs w:val="16"/>
                  </w:rPr>
                </w:rPrChange>
              </w:rPr>
            </w:pPr>
            <w:ins w:id="1176" w:author="David Villota Miranda" w:date="2021-09-29T23:15:00Z">
              <w:r w:rsidRPr="00F107BB">
                <w:rPr>
                  <w:rFonts w:ascii="Arial Narrow" w:hAnsi="Arial Narrow"/>
                  <w:color w:val="000000"/>
                  <w:sz w:val="16"/>
                  <w:szCs w:val="16"/>
                  <w:rPrChange w:id="1177" w:author="David Villota Miranda" w:date="2021-09-30T18:12:00Z">
                    <w:rPr>
                      <w:rFonts w:ascii="Arial Narrow" w:hAnsi="Arial Narrow"/>
                      <w:color w:val="000000"/>
                      <w:sz w:val="18"/>
                      <w:szCs w:val="16"/>
                    </w:rPr>
                  </w:rPrChange>
                </w:rPr>
                <w:t>0,824</w:t>
              </w:r>
            </w:ins>
          </w:p>
        </w:tc>
        <w:tc>
          <w:tcPr>
            <w:tcW w:w="567" w:type="dxa"/>
            <w:tcBorders>
              <w:top w:val="nil"/>
              <w:left w:val="single" w:sz="6" w:space="0" w:color="auto"/>
              <w:bottom w:val="single" w:sz="4" w:space="0" w:color="auto"/>
              <w:right w:val="single" w:sz="6" w:space="0" w:color="auto"/>
            </w:tcBorders>
            <w:shd w:val="clear" w:color="auto" w:fill="auto"/>
            <w:noWrap/>
            <w:vAlign w:val="bottom"/>
            <w:hideMark/>
          </w:tcPr>
          <w:p w14:paraId="08D5CEC1" w14:textId="77777777" w:rsidR="00266CE2" w:rsidRPr="00F107BB" w:rsidRDefault="00266CE2" w:rsidP="003B181B">
            <w:pPr>
              <w:jc w:val="center"/>
              <w:rPr>
                <w:ins w:id="1178" w:author="David Villota Miranda" w:date="2021-09-29T23:15:00Z"/>
                <w:rFonts w:ascii="Arial Narrow" w:hAnsi="Arial Narrow"/>
                <w:color w:val="000000"/>
                <w:sz w:val="16"/>
                <w:szCs w:val="16"/>
                <w:rPrChange w:id="1179" w:author="David Villota Miranda" w:date="2021-09-30T18:12:00Z">
                  <w:rPr>
                    <w:ins w:id="1180" w:author="David Villota Miranda" w:date="2021-09-29T23:15:00Z"/>
                    <w:rFonts w:ascii="Arial Narrow" w:hAnsi="Arial Narrow"/>
                    <w:color w:val="000000"/>
                    <w:sz w:val="18"/>
                    <w:szCs w:val="16"/>
                  </w:rPr>
                </w:rPrChange>
              </w:rPr>
            </w:pPr>
            <w:ins w:id="1181" w:author="David Villota Miranda" w:date="2021-09-29T23:15:00Z">
              <w:r w:rsidRPr="00F107BB">
                <w:rPr>
                  <w:rFonts w:ascii="Arial Narrow" w:hAnsi="Arial Narrow"/>
                  <w:color w:val="000000"/>
                  <w:sz w:val="16"/>
                  <w:szCs w:val="16"/>
                  <w:rPrChange w:id="1182" w:author="David Villota Miranda" w:date="2021-09-30T18:12:00Z">
                    <w:rPr>
                      <w:rFonts w:ascii="Arial Narrow" w:hAnsi="Arial Narrow"/>
                      <w:color w:val="000000"/>
                      <w:sz w:val="18"/>
                      <w:szCs w:val="16"/>
                    </w:rPr>
                  </w:rPrChange>
                </w:rPr>
                <w:t>0,335</w:t>
              </w:r>
            </w:ins>
          </w:p>
        </w:tc>
        <w:tc>
          <w:tcPr>
            <w:tcW w:w="527" w:type="dxa"/>
            <w:tcBorders>
              <w:top w:val="nil"/>
              <w:left w:val="single" w:sz="6" w:space="0" w:color="auto"/>
              <w:bottom w:val="single" w:sz="4" w:space="0" w:color="auto"/>
              <w:right w:val="single" w:sz="6" w:space="0" w:color="auto"/>
            </w:tcBorders>
            <w:shd w:val="clear" w:color="auto" w:fill="auto"/>
            <w:noWrap/>
            <w:vAlign w:val="bottom"/>
            <w:hideMark/>
          </w:tcPr>
          <w:p w14:paraId="0D6975BE" w14:textId="77777777" w:rsidR="00266CE2" w:rsidRPr="00F107BB" w:rsidRDefault="00266CE2" w:rsidP="003B181B">
            <w:pPr>
              <w:jc w:val="center"/>
              <w:rPr>
                <w:ins w:id="1183" w:author="David Villota Miranda" w:date="2021-09-29T23:15:00Z"/>
                <w:rFonts w:ascii="Arial Narrow" w:hAnsi="Arial Narrow"/>
                <w:color w:val="000000"/>
                <w:sz w:val="16"/>
                <w:szCs w:val="16"/>
                <w:rPrChange w:id="1184" w:author="David Villota Miranda" w:date="2021-09-30T18:12:00Z">
                  <w:rPr>
                    <w:ins w:id="1185" w:author="David Villota Miranda" w:date="2021-09-29T23:15:00Z"/>
                    <w:rFonts w:ascii="Arial Narrow" w:hAnsi="Arial Narrow"/>
                    <w:color w:val="000000"/>
                    <w:sz w:val="18"/>
                    <w:szCs w:val="16"/>
                  </w:rPr>
                </w:rPrChange>
              </w:rPr>
            </w:pPr>
            <w:ins w:id="1186" w:author="David Villota Miranda" w:date="2021-09-29T23:15:00Z">
              <w:r w:rsidRPr="00F107BB">
                <w:rPr>
                  <w:rFonts w:ascii="Arial Narrow" w:hAnsi="Arial Narrow"/>
                  <w:color w:val="000000"/>
                  <w:sz w:val="16"/>
                  <w:szCs w:val="16"/>
                  <w:rPrChange w:id="1187" w:author="David Villota Miranda" w:date="2021-09-30T18:12:00Z">
                    <w:rPr>
                      <w:rFonts w:ascii="Arial Narrow" w:hAnsi="Arial Narrow"/>
                      <w:color w:val="000000"/>
                      <w:sz w:val="18"/>
                      <w:szCs w:val="16"/>
                    </w:rPr>
                  </w:rPrChange>
                </w:rPr>
                <w:t>0,261</w:t>
              </w:r>
            </w:ins>
          </w:p>
        </w:tc>
        <w:tc>
          <w:tcPr>
            <w:tcW w:w="607" w:type="dxa"/>
            <w:tcBorders>
              <w:top w:val="nil"/>
              <w:left w:val="single" w:sz="6" w:space="0" w:color="auto"/>
              <w:bottom w:val="single" w:sz="4" w:space="0" w:color="auto"/>
              <w:right w:val="single" w:sz="6" w:space="0" w:color="auto"/>
            </w:tcBorders>
            <w:shd w:val="clear" w:color="auto" w:fill="auto"/>
            <w:noWrap/>
            <w:vAlign w:val="bottom"/>
            <w:hideMark/>
          </w:tcPr>
          <w:p w14:paraId="21D6B345" w14:textId="77777777" w:rsidR="00266CE2" w:rsidRPr="00F107BB" w:rsidRDefault="00266CE2" w:rsidP="003B181B">
            <w:pPr>
              <w:jc w:val="center"/>
              <w:rPr>
                <w:ins w:id="1188" w:author="David Villota Miranda" w:date="2021-09-29T23:15:00Z"/>
                <w:rFonts w:ascii="Arial Narrow" w:hAnsi="Arial Narrow"/>
                <w:color w:val="000000"/>
                <w:sz w:val="16"/>
                <w:szCs w:val="16"/>
                <w:rPrChange w:id="1189" w:author="David Villota Miranda" w:date="2021-09-30T18:12:00Z">
                  <w:rPr>
                    <w:ins w:id="1190" w:author="David Villota Miranda" w:date="2021-09-29T23:15:00Z"/>
                    <w:rFonts w:ascii="Arial Narrow" w:hAnsi="Arial Narrow"/>
                    <w:color w:val="000000"/>
                    <w:sz w:val="18"/>
                    <w:szCs w:val="16"/>
                  </w:rPr>
                </w:rPrChange>
              </w:rPr>
            </w:pPr>
            <w:ins w:id="1191" w:author="David Villota Miranda" w:date="2021-09-29T23:15:00Z">
              <w:r w:rsidRPr="00F107BB">
                <w:rPr>
                  <w:rFonts w:ascii="Arial Narrow" w:hAnsi="Arial Narrow"/>
                  <w:color w:val="000000"/>
                  <w:sz w:val="16"/>
                  <w:szCs w:val="16"/>
                  <w:rPrChange w:id="1192" w:author="David Villota Miranda" w:date="2021-09-30T18:12:00Z">
                    <w:rPr>
                      <w:rFonts w:ascii="Arial Narrow" w:hAnsi="Arial Narrow"/>
                      <w:color w:val="000000"/>
                      <w:sz w:val="18"/>
                      <w:szCs w:val="16"/>
                    </w:rPr>
                  </w:rPrChange>
                </w:rPr>
                <w:t>0,348</w:t>
              </w:r>
            </w:ins>
          </w:p>
        </w:tc>
        <w:tc>
          <w:tcPr>
            <w:tcW w:w="567" w:type="dxa"/>
            <w:tcBorders>
              <w:top w:val="nil"/>
              <w:left w:val="single" w:sz="6" w:space="0" w:color="auto"/>
              <w:bottom w:val="single" w:sz="4" w:space="0" w:color="auto"/>
              <w:right w:val="single" w:sz="6" w:space="0" w:color="auto"/>
            </w:tcBorders>
            <w:shd w:val="clear" w:color="auto" w:fill="auto"/>
            <w:noWrap/>
            <w:vAlign w:val="bottom"/>
            <w:hideMark/>
          </w:tcPr>
          <w:p w14:paraId="44A82F37" w14:textId="77777777" w:rsidR="00266CE2" w:rsidRPr="00F107BB" w:rsidRDefault="00266CE2" w:rsidP="003B181B">
            <w:pPr>
              <w:jc w:val="center"/>
              <w:rPr>
                <w:ins w:id="1193" w:author="David Villota Miranda" w:date="2021-09-29T23:15:00Z"/>
                <w:rFonts w:ascii="Arial Narrow" w:hAnsi="Arial Narrow"/>
                <w:color w:val="000000"/>
                <w:sz w:val="16"/>
                <w:szCs w:val="16"/>
                <w:rPrChange w:id="1194" w:author="David Villota Miranda" w:date="2021-09-30T18:12:00Z">
                  <w:rPr>
                    <w:ins w:id="1195" w:author="David Villota Miranda" w:date="2021-09-29T23:15:00Z"/>
                    <w:rFonts w:ascii="Arial Narrow" w:hAnsi="Arial Narrow"/>
                    <w:color w:val="000000"/>
                    <w:sz w:val="18"/>
                    <w:szCs w:val="16"/>
                  </w:rPr>
                </w:rPrChange>
              </w:rPr>
            </w:pPr>
            <w:ins w:id="1196" w:author="David Villota Miranda" w:date="2021-09-29T23:15:00Z">
              <w:r w:rsidRPr="00F107BB">
                <w:rPr>
                  <w:rFonts w:ascii="Arial Narrow" w:hAnsi="Arial Narrow"/>
                  <w:color w:val="000000"/>
                  <w:sz w:val="16"/>
                  <w:szCs w:val="16"/>
                  <w:rPrChange w:id="1197" w:author="David Villota Miranda" w:date="2021-09-30T18:12:00Z">
                    <w:rPr>
                      <w:rFonts w:ascii="Arial Narrow" w:hAnsi="Arial Narrow"/>
                      <w:color w:val="000000"/>
                      <w:sz w:val="18"/>
                      <w:szCs w:val="16"/>
                    </w:rPr>
                  </w:rPrChange>
                </w:rPr>
                <w:t>0,266</w:t>
              </w:r>
            </w:ins>
          </w:p>
        </w:tc>
        <w:tc>
          <w:tcPr>
            <w:tcW w:w="567" w:type="dxa"/>
            <w:tcBorders>
              <w:left w:val="single" w:sz="6" w:space="0" w:color="auto"/>
              <w:bottom w:val="single" w:sz="4" w:space="0" w:color="auto"/>
            </w:tcBorders>
            <w:shd w:val="clear" w:color="auto" w:fill="auto"/>
            <w:noWrap/>
            <w:vAlign w:val="bottom"/>
            <w:hideMark/>
          </w:tcPr>
          <w:p w14:paraId="03281FF5" w14:textId="77777777" w:rsidR="00266CE2" w:rsidRPr="00F107BB" w:rsidRDefault="00266CE2" w:rsidP="003B181B">
            <w:pPr>
              <w:jc w:val="center"/>
              <w:rPr>
                <w:ins w:id="1198" w:author="David Villota Miranda" w:date="2021-09-29T23:15:00Z"/>
                <w:rFonts w:ascii="Arial Narrow" w:hAnsi="Arial Narrow"/>
                <w:color w:val="000000"/>
                <w:sz w:val="16"/>
                <w:szCs w:val="16"/>
                <w:rPrChange w:id="1199" w:author="David Villota Miranda" w:date="2021-09-30T18:12:00Z">
                  <w:rPr>
                    <w:ins w:id="1200" w:author="David Villota Miranda" w:date="2021-09-29T23:15:00Z"/>
                    <w:rFonts w:ascii="Arial Narrow" w:hAnsi="Arial Narrow"/>
                    <w:color w:val="000000"/>
                    <w:sz w:val="18"/>
                    <w:szCs w:val="16"/>
                  </w:rPr>
                </w:rPrChange>
              </w:rPr>
            </w:pPr>
            <w:ins w:id="1201" w:author="David Villota Miranda" w:date="2021-09-29T23:15:00Z">
              <w:r w:rsidRPr="00F107BB">
                <w:rPr>
                  <w:rFonts w:ascii="Arial Narrow" w:hAnsi="Arial Narrow"/>
                  <w:color w:val="000000"/>
                  <w:sz w:val="16"/>
                  <w:szCs w:val="16"/>
                  <w:rPrChange w:id="1202" w:author="David Villota Miranda" w:date="2021-09-30T18:12:00Z">
                    <w:rPr>
                      <w:rFonts w:ascii="Arial Narrow" w:hAnsi="Arial Narrow"/>
                      <w:color w:val="000000"/>
                      <w:sz w:val="18"/>
                      <w:szCs w:val="16"/>
                    </w:rPr>
                  </w:rPrChange>
                </w:rPr>
                <w:t>0,333</w:t>
              </w:r>
            </w:ins>
          </w:p>
        </w:tc>
      </w:tr>
    </w:tbl>
    <w:p w14:paraId="1B3DEC5C" w14:textId="44299B6A" w:rsidR="00266CE2" w:rsidRDefault="00266CE2" w:rsidP="00F107BB">
      <w:pPr>
        <w:pStyle w:val="Fuente"/>
        <w:pPrChange w:id="1203" w:author="David Villota Miranda" w:date="2021-09-30T18:13:00Z">
          <w:pPr/>
        </w:pPrChange>
      </w:pPr>
      <w:ins w:id="1204" w:author="David Villota Miranda" w:date="2021-09-29T23:15:00Z">
        <w:r w:rsidRPr="003E66FB">
          <w:t xml:space="preserve">Fuente: </w:t>
        </w:r>
        <w:r>
          <w:t>elaboración propia</w:t>
        </w:r>
      </w:ins>
    </w:p>
    <w:p w14:paraId="635CC13A" w14:textId="602B15C9" w:rsidR="00081C8C" w:rsidRPr="00423AD6" w:rsidDel="00871F42" w:rsidRDefault="00B32C0F" w:rsidP="00F35A06">
      <w:pPr>
        <w:pStyle w:val="Figuras"/>
        <w:rPr>
          <w:del w:id="1205" w:author="David Villota Miranda" w:date="2021-09-27T22:52:00Z"/>
        </w:rPr>
      </w:pPr>
      <w:del w:id="1206" w:author="David Villota Miranda" w:date="2021-09-27T22:52:00Z">
        <w:r w:rsidRPr="00423AD6" w:rsidDel="00871F42">
          <w:rPr>
            <w:rStyle w:val="negrita"/>
            <w:i w:val="0"/>
            <w:iCs/>
          </w:rPr>
          <w:lastRenderedPageBreak/>
          <w:delText>TABLA 1</w:delText>
        </w:r>
        <w:r w:rsidRPr="00423AD6" w:rsidDel="00871F42">
          <w:delText>. Puntos evaluados durante el estudio</w:delText>
        </w:r>
      </w:del>
    </w:p>
    <w:tbl>
      <w:tblPr>
        <w:tblStyle w:val="Tabla"/>
        <w:tblW w:w="0" w:type="auto"/>
        <w:tblLook w:val="04A0" w:firstRow="1" w:lastRow="0" w:firstColumn="1" w:lastColumn="0" w:noHBand="0" w:noVBand="1"/>
      </w:tblPr>
      <w:tblGrid>
        <w:gridCol w:w="992"/>
        <w:gridCol w:w="1134"/>
        <w:gridCol w:w="1333"/>
      </w:tblGrid>
      <w:tr w:rsidR="00423AD6" w:rsidRPr="00423AD6" w:rsidDel="00871F42" w14:paraId="44E40C42" w14:textId="30580121" w:rsidTr="00A41BB6">
        <w:trPr>
          <w:trHeight w:hRule="exact" w:val="227"/>
          <w:del w:id="1207" w:author="David Villota Miranda" w:date="2021-09-27T22:52:00Z"/>
        </w:trPr>
        <w:tc>
          <w:tcPr>
            <w:tcW w:w="992" w:type="dxa"/>
            <w:tcBorders>
              <w:top w:val="nil"/>
              <w:left w:val="nil"/>
              <w:bottom w:val="nil"/>
              <w:right w:val="nil"/>
            </w:tcBorders>
          </w:tcPr>
          <w:p w14:paraId="786DAE46" w14:textId="6FEFA6F8" w:rsidR="00081C8C" w:rsidRPr="003518FD" w:rsidDel="00871F42" w:rsidRDefault="00081C8C" w:rsidP="00916F2D">
            <w:pPr>
              <w:rPr>
                <w:del w:id="1208" w:author="David Villota Miranda" w:date="2021-09-27T22:52:00Z"/>
                <w:rFonts w:ascii="Arial Narrow" w:hAnsi="Arial Narrow"/>
                <w:sz w:val="14"/>
                <w:szCs w:val="14"/>
              </w:rPr>
            </w:pPr>
          </w:p>
        </w:tc>
        <w:tc>
          <w:tcPr>
            <w:tcW w:w="1134" w:type="dxa"/>
            <w:tcBorders>
              <w:top w:val="nil"/>
              <w:left w:val="nil"/>
              <w:bottom w:val="nil"/>
              <w:right w:val="single" w:sz="4" w:space="0" w:color="auto"/>
            </w:tcBorders>
          </w:tcPr>
          <w:p w14:paraId="22C3BC53" w14:textId="57E567F6" w:rsidR="00081C8C" w:rsidRPr="003518FD" w:rsidDel="00871F42" w:rsidRDefault="00081C8C" w:rsidP="00916F2D">
            <w:pPr>
              <w:rPr>
                <w:del w:id="1209" w:author="David Villota Miranda" w:date="2021-09-27T22:52:00Z"/>
                <w:rFonts w:ascii="Arial Narrow" w:hAnsi="Arial Narrow"/>
                <w:sz w:val="14"/>
                <w:szCs w:val="14"/>
              </w:rPr>
            </w:pPr>
          </w:p>
        </w:tc>
        <w:tc>
          <w:tcPr>
            <w:tcW w:w="1333" w:type="dxa"/>
            <w:tcBorders>
              <w:left w:val="single" w:sz="4" w:space="0" w:color="auto"/>
            </w:tcBorders>
          </w:tcPr>
          <w:p w14:paraId="4A1C9099" w14:textId="63E70281" w:rsidR="00081C8C" w:rsidRPr="003518FD" w:rsidDel="00871F42" w:rsidRDefault="00B32C0F" w:rsidP="00B32C0F">
            <w:pPr>
              <w:jc w:val="center"/>
              <w:rPr>
                <w:del w:id="1210" w:author="David Villota Miranda" w:date="2021-09-27T22:52:00Z"/>
                <w:rFonts w:ascii="Arial Narrow" w:hAnsi="Arial Narrow"/>
                <w:sz w:val="14"/>
                <w:szCs w:val="14"/>
              </w:rPr>
            </w:pPr>
            <w:del w:id="1211" w:author="David Villota Miranda" w:date="2021-09-27T22:52:00Z">
              <w:r w:rsidRPr="003518FD" w:rsidDel="00871F42">
                <w:rPr>
                  <w:rFonts w:ascii="Arial Narrow" w:eastAsiaTheme="minorEastAsia" w:hAnsi="Arial Narrow"/>
                  <w:b/>
                  <w:sz w:val="14"/>
                  <w:szCs w:val="14"/>
                </w:rPr>
                <w:delText>C</w:delText>
              </w:r>
              <w:r w:rsidRPr="003518FD" w:rsidDel="00871F42">
                <w:rPr>
                  <w:rFonts w:ascii="Arial Narrow" w:eastAsiaTheme="minorEastAsia" w:hAnsi="Arial Narrow"/>
                  <w:sz w:val="14"/>
                  <w:szCs w:val="14"/>
                </w:rPr>
                <w:delText>uerda</w:delText>
              </w:r>
            </w:del>
            <m:oMath>
              <m:r>
                <w:del w:id="1212" w:author="David Villota Miranda" w:date="2021-09-27T22:52:00Z">
                  <m:rPr>
                    <m:sty m:val="p"/>
                  </m:rPr>
                  <w:rPr>
                    <w:rFonts w:ascii="Cambria Math" w:hAnsi="Cambria Math"/>
                    <w:sz w:val="14"/>
                    <w:szCs w:val="14"/>
                  </w:rPr>
                  <m:t>(%)</m:t>
                </w:del>
              </m:r>
            </m:oMath>
          </w:p>
        </w:tc>
      </w:tr>
      <w:tr w:rsidR="00423AD6" w:rsidRPr="00423AD6" w:rsidDel="00871F42" w14:paraId="0BDA87E5" w14:textId="3E33C725" w:rsidTr="00A41BB6">
        <w:trPr>
          <w:trHeight w:hRule="exact" w:val="227"/>
          <w:del w:id="1213" w:author="David Villota Miranda" w:date="2021-09-27T22:52:00Z"/>
        </w:trPr>
        <w:tc>
          <w:tcPr>
            <w:tcW w:w="992" w:type="dxa"/>
            <w:tcBorders>
              <w:top w:val="nil"/>
              <w:left w:val="nil"/>
              <w:bottom w:val="single" w:sz="4" w:space="0" w:color="auto"/>
              <w:right w:val="nil"/>
            </w:tcBorders>
          </w:tcPr>
          <w:p w14:paraId="7BB70F2C" w14:textId="3B3028E7" w:rsidR="00081C8C" w:rsidRPr="003518FD" w:rsidDel="00871F42" w:rsidRDefault="00081C8C" w:rsidP="00916F2D">
            <w:pPr>
              <w:jc w:val="center"/>
              <w:rPr>
                <w:del w:id="1214" w:author="David Villota Miranda" w:date="2021-09-27T22:52:00Z"/>
                <w:rFonts w:ascii="Arial Narrow" w:hAnsi="Arial Narrow"/>
                <w:sz w:val="14"/>
                <w:szCs w:val="14"/>
              </w:rPr>
            </w:pPr>
          </w:p>
        </w:tc>
        <w:tc>
          <w:tcPr>
            <w:tcW w:w="1134" w:type="dxa"/>
            <w:tcBorders>
              <w:top w:val="nil"/>
              <w:left w:val="nil"/>
              <w:bottom w:val="nil"/>
              <w:right w:val="single" w:sz="4" w:space="0" w:color="auto"/>
            </w:tcBorders>
          </w:tcPr>
          <w:p w14:paraId="38CE0AF6" w14:textId="419DFE8F" w:rsidR="00081C8C" w:rsidRPr="003518FD" w:rsidDel="00871F42" w:rsidRDefault="00081C8C" w:rsidP="00916F2D">
            <w:pPr>
              <w:jc w:val="center"/>
              <w:rPr>
                <w:del w:id="1215" w:author="David Villota Miranda" w:date="2021-09-27T22:52:00Z"/>
                <w:rFonts w:ascii="Arial Narrow" w:hAnsi="Arial Narrow"/>
                <w:sz w:val="14"/>
                <w:szCs w:val="14"/>
              </w:rPr>
            </w:pPr>
          </w:p>
        </w:tc>
        <w:tc>
          <w:tcPr>
            <w:tcW w:w="1333" w:type="dxa"/>
            <w:tcBorders>
              <w:left w:val="single" w:sz="4" w:space="0" w:color="auto"/>
            </w:tcBorders>
          </w:tcPr>
          <w:p w14:paraId="5387627F" w14:textId="380BF7F2" w:rsidR="00081C8C" w:rsidRPr="003518FD" w:rsidDel="00871F42" w:rsidRDefault="00081C8C" w:rsidP="00916F2D">
            <w:pPr>
              <w:jc w:val="center"/>
              <w:rPr>
                <w:del w:id="1216" w:author="David Villota Miranda" w:date="2021-09-27T22:52:00Z"/>
                <w:rFonts w:ascii="Arial Narrow" w:hAnsi="Arial Narrow"/>
                <w:sz w:val="14"/>
                <w:szCs w:val="14"/>
              </w:rPr>
            </w:pPr>
            <w:del w:id="1217" w:author="David Villota Miranda" w:date="2021-09-27T22:52:00Z">
              <w:r w:rsidRPr="003518FD" w:rsidDel="00871F42">
                <w:rPr>
                  <w:rFonts w:ascii="Arial Narrow" w:hAnsi="Arial Narrow"/>
                  <w:sz w:val="14"/>
                  <w:szCs w:val="14"/>
                </w:rPr>
                <w:delText>66</w:delText>
              </w:r>
            </w:del>
          </w:p>
        </w:tc>
      </w:tr>
      <w:tr w:rsidR="00423AD6" w:rsidRPr="00423AD6" w:rsidDel="00871F42" w14:paraId="3FBADF78" w14:textId="32E9630B" w:rsidTr="00A41BB6">
        <w:trPr>
          <w:trHeight w:hRule="exact" w:val="227"/>
          <w:del w:id="1218" w:author="David Villota Miranda" w:date="2021-09-27T22:52:00Z"/>
        </w:trPr>
        <w:tc>
          <w:tcPr>
            <w:tcW w:w="992" w:type="dxa"/>
            <w:tcBorders>
              <w:top w:val="single" w:sz="4" w:space="0" w:color="auto"/>
              <w:right w:val="single" w:sz="4" w:space="0" w:color="auto"/>
            </w:tcBorders>
          </w:tcPr>
          <w:p w14:paraId="599C02EE" w14:textId="45680F31" w:rsidR="00081C8C" w:rsidRPr="003518FD" w:rsidDel="00871F42" w:rsidRDefault="00803318" w:rsidP="00916F2D">
            <w:pPr>
              <w:jc w:val="center"/>
              <w:rPr>
                <w:del w:id="1219" w:author="David Villota Miranda" w:date="2021-09-27T22:52:00Z"/>
                <w:rFonts w:ascii="Arial Narrow" w:hAnsi="Arial Narrow"/>
                <w:sz w:val="14"/>
                <w:szCs w:val="14"/>
              </w:rPr>
            </w:pPr>
            <m:oMathPara>
              <m:oMath>
                <m:sSub>
                  <m:sSubPr>
                    <m:ctrlPr>
                      <w:del w:id="1220" w:author="David Villota Miranda" w:date="2021-09-27T22:52:00Z">
                        <w:rPr>
                          <w:rFonts w:ascii="Cambria Math" w:hAnsi="Cambria Math"/>
                          <w:sz w:val="14"/>
                          <w:szCs w:val="14"/>
                        </w:rPr>
                      </w:del>
                    </m:ctrlPr>
                  </m:sSubPr>
                  <m:e>
                    <m:r>
                      <w:del w:id="1221" w:author="David Villota Miranda" w:date="2021-09-27T22:52:00Z">
                        <m:rPr>
                          <m:sty m:val="bi"/>
                        </m:rPr>
                        <w:rPr>
                          <w:rFonts w:ascii="Cambria Math" w:hAnsi="Cambria Math"/>
                          <w:sz w:val="14"/>
                          <w:szCs w:val="14"/>
                        </w:rPr>
                        <m:t>l</m:t>
                      </w:del>
                    </m:r>
                  </m:e>
                  <m:sub>
                    <m:r>
                      <w:del w:id="1222" w:author="David Villota Miranda" w:date="2021-09-27T22:52:00Z">
                        <m:rPr>
                          <m:sty m:val="bi"/>
                        </m:rPr>
                        <w:rPr>
                          <w:rFonts w:ascii="Cambria Math" w:hAnsi="Cambria Math"/>
                          <w:sz w:val="14"/>
                          <w:szCs w:val="14"/>
                        </w:rPr>
                        <m:t>b</m:t>
                      </w:del>
                    </m:r>
                  </m:sub>
                </m:sSub>
                <m:r>
                  <w:del w:id="1223" w:author="David Villota Miranda" w:date="2021-09-27T22:52:00Z">
                    <m:rPr>
                      <m:sty m:val="p"/>
                    </m:rPr>
                    <w:rPr>
                      <w:rFonts w:ascii="Cambria Math" w:hAnsi="Cambria Math"/>
                      <w:sz w:val="14"/>
                      <w:szCs w:val="14"/>
                    </w:rPr>
                    <m:t xml:space="preserve"> (</m:t>
                  </w:del>
                </m:r>
                <m:r>
                  <w:del w:id="1224" w:author="David Villota Miranda" w:date="2021-09-27T22:52:00Z">
                    <m:rPr>
                      <m:sty m:val="bi"/>
                    </m:rPr>
                    <w:rPr>
                      <w:rFonts w:ascii="Cambria Math" w:hAnsi="Cambria Math"/>
                      <w:sz w:val="14"/>
                      <w:szCs w:val="14"/>
                    </w:rPr>
                    <m:t>m</m:t>
                  </w:del>
                </m:r>
                <m:r>
                  <w:del w:id="1225" w:author="David Villota Miranda" w:date="2021-09-27T22:52:00Z">
                    <m:rPr>
                      <m:sty m:val="p"/>
                    </m:rPr>
                    <w:rPr>
                      <w:rFonts w:ascii="Cambria Math" w:hAnsi="Cambria Math"/>
                      <w:sz w:val="14"/>
                      <w:szCs w:val="14"/>
                    </w:rPr>
                    <m:t>)</m:t>
                  </w:del>
                </m:r>
              </m:oMath>
            </m:oMathPara>
          </w:p>
        </w:tc>
        <w:tc>
          <w:tcPr>
            <w:tcW w:w="1134" w:type="dxa"/>
            <w:tcBorders>
              <w:top w:val="nil"/>
              <w:left w:val="single" w:sz="4" w:space="0" w:color="auto"/>
              <w:bottom w:val="nil"/>
              <w:right w:val="single" w:sz="4" w:space="0" w:color="auto"/>
            </w:tcBorders>
          </w:tcPr>
          <w:p w14:paraId="51293AC7" w14:textId="441BB08E" w:rsidR="00081C8C" w:rsidRPr="003518FD" w:rsidDel="00871F42" w:rsidRDefault="00081C8C" w:rsidP="00916F2D">
            <w:pPr>
              <w:rPr>
                <w:del w:id="1226" w:author="David Villota Miranda" w:date="2021-09-27T22:52:00Z"/>
                <w:rFonts w:ascii="Arial Narrow" w:hAnsi="Arial Narrow"/>
                <w:sz w:val="14"/>
                <w:szCs w:val="14"/>
              </w:rPr>
            </w:pPr>
          </w:p>
        </w:tc>
        <w:tc>
          <w:tcPr>
            <w:tcW w:w="1333" w:type="dxa"/>
            <w:tcBorders>
              <w:left w:val="single" w:sz="4" w:space="0" w:color="auto"/>
            </w:tcBorders>
          </w:tcPr>
          <w:p w14:paraId="35C0C7B9" w14:textId="402DAA41" w:rsidR="00081C8C" w:rsidRPr="003518FD" w:rsidDel="00871F42" w:rsidRDefault="00081C8C" w:rsidP="00916F2D">
            <w:pPr>
              <w:jc w:val="center"/>
              <w:rPr>
                <w:del w:id="1227" w:author="David Villota Miranda" w:date="2021-09-27T22:52:00Z"/>
                <w:rFonts w:ascii="Arial Narrow" w:hAnsi="Arial Narrow"/>
                <w:sz w:val="14"/>
                <w:szCs w:val="14"/>
              </w:rPr>
            </w:pPr>
            <w:del w:id="1228" w:author="David Villota Miranda" w:date="2021-09-27T22:52:00Z">
              <w:r w:rsidRPr="003518FD" w:rsidDel="00871F42">
                <w:rPr>
                  <w:rFonts w:ascii="Arial Narrow" w:hAnsi="Arial Narrow"/>
                  <w:sz w:val="14"/>
                  <w:szCs w:val="14"/>
                </w:rPr>
                <w:delText>69</w:delText>
              </w:r>
            </w:del>
          </w:p>
        </w:tc>
      </w:tr>
      <w:tr w:rsidR="00423AD6" w:rsidRPr="00423AD6" w:rsidDel="00871F42" w14:paraId="3CAA6695" w14:textId="30F1F837" w:rsidTr="00A41BB6">
        <w:trPr>
          <w:trHeight w:hRule="exact" w:val="227"/>
          <w:del w:id="1229" w:author="David Villota Miranda" w:date="2021-09-27T22:52:00Z"/>
        </w:trPr>
        <w:tc>
          <w:tcPr>
            <w:tcW w:w="992" w:type="dxa"/>
            <w:tcBorders>
              <w:right w:val="single" w:sz="4" w:space="0" w:color="auto"/>
            </w:tcBorders>
          </w:tcPr>
          <w:p w14:paraId="7F1BE192" w14:textId="3AD75EF5" w:rsidR="00081C8C" w:rsidRPr="003518FD" w:rsidDel="00871F42" w:rsidRDefault="00081C8C" w:rsidP="00916F2D">
            <w:pPr>
              <w:jc w:val="center"/>
              <w:rPr>
                <w:del w:id="1230" w:author="David Villota Miranda" w:date="2021-09-27T22:52:00Z"/>
                <w:rFonts w:ascii="Arial Narrow" w:hAnsi="Arial Narrow"/>
                <w:sz w:val="14"/>
                <w:szCs w:val="14"/>
              </w:rPr>
            </w:pPr>
            <w:del w:id="1231" w:author="David Villota Miranda" w:date="2021-09-27T22:52:00Z">
              <w:r w:rsidRPr="003518FD" w:rsidDel="00871F42">
                <w:rPr>
                  <w:rFonts w:ascii="Arial Narrow" w:hAnsi="Arial Narrow"/>
                  <w:sz w:val="14"/>
                  <w:szCs w:val="14"/>
                </w:rPr>
                <w:delText>0.283</w:delText>
              </w:r>
            </w:del>
          </w:p>
        </w:tc>
        <w:tc>
          <w:tcPr>
            <w:tcW w:w="1134" w:type="dxa"/>
            <w:tcBorders>
              <w:top w:val="nil"/>
              <w:left w:val="single" w:sz="4" w:space="0" w:color="auto"/>
              <w:bottom w:val="nil"/>
              <w:right w:val="single" w:sz="4" w:space="0" w:color="auto"/>
            </w:tcBorders>
          </w:tcPr>
          <w:p w14:paraId="6BA99C37" w14:textId="7362B4D1" w:rsidR="00081C8C" w:rsidRPr="003518FD" w:rsidDel="00871F42" w:rsidRDefault="00081C8C" w:rsidP="00916F2D">
            <w:pPr>
              <w:rPr>
                <w:del w:id="1232" w:author="David Villota Miranda" w:date="2021-09-27T22:52:00Z"/>
                <w:rFonts w:ascii="Arial Narrow" w:hAnsi="Arial Narrow"/>
                <w:sz w:val="14"/>
                <w:szCs w:val="14"/>
              </w:rPr>
            </w:pPr>
          </w:p>
        </w:tc>
        <w:tc>
          <w:tcPr>
            <w:tcW w:w="1333" w:type="dxa"/>
            <w:tcBorders>
              <w:left w:val="single" w:sz="4" w:space="0" w:color="auto"/>
            </w:tcBorders>
          </w:tcPr>
          <w:p w14:paraId="64DAE5AF" w14:textId="510E697E" w:rsidR="00081C8C" w:rsidRPr="003518FD" w:rsidDel="00871F42" w:rsidRDefault="00081C8C" w:rsidP="00916F2D">
            <w:pPr>
              <w:jc w:val="center"/>
              <w:rPr>
                <w:del w:id="1233" w:author="David Villota Miranda" w:date="2021-09-27T22:52:00Z"/>
                <w:rFonts w:ascii="Arial Narrow" w:hAnsi="Arial Narrow"/>
                <w:sz w:val="14"/>
                <w:szCs w:val="14"/>
              </w:rPr>
            </w:pPr>
            <w:del w:id="1234" w:author="David Villota Miranda" w:date="2021-09-27T22:52:00Z">
              <w:r w:rsidRPr="003518FD" w:rsidDel="00871F42">
                <w:rPr>
                  <w:rFonts w:ascii="Arial Narrow" w:hAnsi="Arial Narrow"/>
                  <w:sz w:val="14"/>
                  <w:szCs w:val="14"/>
                </w:rPr>
                <w:delText>70</w:delText>
              </w:r>
            </w:del>
          </w:p>
        </w:tc>
      </w:tr>
      <w:tr w:rsidR="00423AD6" w:rsidRPr="00423AD6" w:rsidDel="00871F42" w14:paraId="299F4F5F" w14:textId="3A0AF83B" w:rsidTr="00A41BB6">
        <w:trPr>
          <w:trHeight w:hRule="exact" w:val="227"/>
          <w:del w:id="1235" w:author="David Villota Miranda" w:date="2021-09-27T22:52:00Z"/>
        </w:trPr>
        <w:tc>
          <w:tcPr>
            <w:tcW w:w="992" w:type="dxa"/>
            <w:tcBorders>
              <w:right w:val="single" w:sz="4" w:space="0" w:color="auto"/>
            </w:tcBorders>
          </w:tcPr>
          <w:p w14:paraId="702E2D34" w14:textId="2D591CB4" w:rsidR="00081C8C" w:rsidRPr="003518FD" w:rsidDel="00871F42" w:rsidRDefault="00081C8C" w:rsidP="00916F2D">
            <w:pPr>
              <w:jc w:val="center"/>
              <w:rPr>
                <w:del w:id="1236" w:author="David Villota Miranda" w:date="2021-09-27T22:52:00Z"/>
                <w:rFonts w:ascii="Arial Narrow" w:hAnsi="Arial Narrow"/>
                <w:sz w:val="14"/>
                <w:szCs w:val="14"/>
              </w:rPr>
            </w:pPr>
            <w:del w:id="1237" w:author="David Villota Miranda" w:date="2021-09-27T22:52:00Z">
              <w:r w:rsidRPr="003518FD" w:rsidDel="00871F42">
                <w:rPr>
                  <w:rFonts w:ascii="Arial Narrow" w:hAnsi="Arial Narrow"/>
                  <w:sz w:val="14"/>
                  <w:szCs w:val="14"/>
                </w:rPr>
                <w:delText>0.333</w:delText>
              </w:r>
            </w:del>
          </w:p>
        </w:tc>
        <w:tc>
          <w:tcPr>
            <w:tcW w:w="1134" w:type="dxa"/>
            <w:tcBorders>
              <w:top w:val="nil"/>
              <w:left w:val="single" w:sz="4" w:space="0" w:color="auto"/>
              <w:bottom w:val="nil"/>
              <w:right w:val="single" w:sz="4" w:space="0" w:color="auto"/>
            </w:tcBorders>
          </w:tcPr>
          <w:p w14:paraId="3689243E" w14:textId="4EAEF68A" w:rsidR="00081C8C" w:rsidRPr="003518FD" w:rsidDel="00871F42" w:rsidRDefault="00081C8C" w:rsidP="00916F2D">
            <w:pPr>
              <w:rPr>
                <w:del w:id="1238" w:author="David Villota Miranda" w:date="2021-09-27T22:52:00Z"/>
                <w:rFonts w:ascii="Arial Narrow" w:hAnsi="Arial Narrow"/>
                <w:sz w:val="14"/>
                <w:szCs w:val="14"/>
              </w:rPr>
            </w:pPr>
          </w:p>
        </w:tc>
        <w:tc>
          <w:tcPr>
            <w:tcW w:w="1333" w:type="dxa"/>
            <w:tcBorders>
              <w:left w:val="single" w:sz="4" w:space="0" w:color="auto"/>
            </w:tcBorders>
          </w:tcPr>
          <w:p w14:paraId="46403E35" w14:textId="6BC685E1" w:rsidR="00081C8C" w:rsidRPr="003518FD" w:rsidDel="00871F42" w:rsidRDefault="00081C8C" w:rsidP="00916F2D">
            <w:pPr>
              <w:jc w:val="center"/>
              <w:rPr>
                <w:del w:id="1239" w:author="David Villota Miranda" w:date="2021-09-27T22:52:00Z"/>
                <w:rFonts w:ascii="Arial Narrow" w:hAnsi="Arial Narrow"/>
                <w:sz w:val="14"/>
                <w:szCs w:val="14"/>
              </w:rPr>
            </w:pPr>
            <w:del w:id="1240" w:author="David Villota Miranda" w:date="2021-09-27T22:52:00Z">
              <w:r w:rsidRPr="003518FD" w:rsidDel="00871F42">
                <w:rPr>
                  <w:rFonts w:ascii="Arial Narrow" w:hAnsi="Arial Narrow"/>
                  <w:sz w:val="14"/>
                  <w:szCs w:val="14"/>
                </w:rPr>
                <w:delText>72</w:delText>
              </w:r>
            </w:del>
          </w:p>
        </w:tc>
      </w:tr>
      <w:tr w:rsidR="00423AD6" w:rsidRPr="00423AD6" w:rsidDel="00871F42" w14:paraId="0B92D1CF" w14:textId="484C5556" w:rsidTr="00A41BB6">
        <w:trPr>
          <w:trHeight w:hRule="exact" w:val="227"/>
          <w:del w:id="1241" w:author="David Villota Miranda" w:date="2021-09-27T22:52:00Z"/>
        </w:trPr>
        <w:tc>
          <w:tcPr>
            <w:tcW w:w="992" w:type="dxa"/>
            <w:tcBorders>
              <w:right w:val="single" w:sz="4" w:space="0" w:color="auto"/>
            </w:tcBorders>
          </w:tcPr>
          <w:p w14:paraId="5FB4BA5D" w14:textId="5F91417A" w:rsidR="00081C8C" w:rsidRPr="003518FD" w:rsidDel="00871F42" w:rsidRDefault="00081C8C" w:rsidP="00916F2D">
            <w:pPr>
              <w:jc w:val="center"/>
              <w:rPr>
                <w:del w:id="1242" w:author="David Villota Miranda" w:date="2021-09-27T22:52:00Z"/>
                <w:rFonts w:ascii="Arial Narrow" w:hAnsi="Arial Narrow"/>
                <w:sz w:val="14"/>
                <w:szCs w:val="14"/>
              </w:rPr>
            </w:pPr>
            <w:del w:id="1243" w:author="David Villota Miranda" w:date="2021-09-27T22:52:00Z">
              <w:r w:rsidRPr="003518FD" w:rsidDel="00871F42">
                <w:rPr>
                  <w:rFonts w:ascii="Arial Narrow" w:hAnsi="Arial Narrow"/>
                  <w:sz w:val="14"/>
                  <w:szCs w:val="14"/>
                </w:rPr>
                <w:delText>0.350</w:delText>
              </w:r>
            </w:del>
          </w:p>
        </w:tc>
        <w:tc>
          <w:tcPr>
            <w:tcW w:w="1134" w:type="dxa"/>
            <w:tcBorders>
              <w:top w:val="nil"/>
              <w:left w:val="single" w:sz="4" w:space="0" w:color="auto"/>
              <w:bottom w:val="nil"/>
              <w:right w:val="single" w:sz="4" w:space="0" w:color="auto"/>
            </w:tcBorders>
          </w:tcPr>
          <w:p w14:paraId="335E6D3C" w14:textId="6289D317" w:rsidR="00081C8C" w:rsidRPr="003518FD" w:rsidDel="00871F42" w:rsidRDefault="00081C8C" w:rsidP="00916F2D">
            <w:pPr>
              <w:rPr>
                <w:del w:id="1244" w:author="David Villota Miranda" w:date="2021-09-27T22:52:00Z"/>
                <w:rFonts w:ascii="Arial Narrow" w:hAnsi="Arial Narrow"/>
                <w:sz w:val="14"/>
                <w:szCs w:val="14"/>
              </w:rPr>
            </w:pPr>
          </w:p>
        </w:tc>
        <w:tc>
          <w:tcPr>
            <w:tcW w:w="1333" w:type="dxa"/>
            <w:tcBorders>
              <w:left w:val="single" w:sz="4" w:space="0" w:color="auto"/>
            </w:tcBorders>
          </w:tcPr>
          <w:p w14:paraId="48915C68" w14:textId="67DDEFFB" w:rsidR="00081C8C" w:rsidRPr="003518FD" w:rsidDel="00871F42" w:rsidRDefault="00081C8C" w:rsidP="00916F2D">
            <w:pPr>
              <w:jc w:val="center"/>
              <w:rPr>
                <w:del w:id="1245" w:author="David Villota Miranda" w:date="2021-09-27T22:52:00Z"/>
                <w:rFonts w:ascii="Arial Narrow" w:hAnsi="Arial Narrow"/>
                <w:sz w:val="14"/>
                <w:szCs w:val="14"/>
              </w:rPr>
            </w:pPr>
            <w:del w:id="1246" w:author="David Villota Miranda" w:date="2021-09-27T22:52:00Z">
              <w:r w:rsidRPr="003518FD" w:rsidDel="00871F42">
                <w:rPr>
                  <w:rFonts w:ascii="Arial Narrow" w:hAnsi="Arial Narrow"/>
                  <w:sz w:val="14"/>
                  <w:szCs w:val="14"/>
                </w:rPr>
                <w:delText>74</w:delText>
              </w:r>
            </w:del>
          </w:p>
        </w:tc>
      </w:tr>
      <w:tr w:rsidR="00423AD6" w:rsidRPr="00423AD6" w:rsidDel="00871F42" w14:paraId="70A85F2A" w14:textId="0DC67A28" w:rsidTr="00A41BB6">
        <w:trPr>
          <w:trHeight w:hRule="exact" w:val="227"/>
          <w:del w:id="1247" w:author="David Villota Miranda" w:date="2021-09-27T22:52:00Z"/>
        </w:trPr>
        <w:tc>
          <w:tcPr>
            <w:tcW w:w="992" w:type="dxa"/>
            <w:tcBorders>
              <w:right w:val="single" w:sz="4" w:space="0" w:color="auto"/>
            </w:tcBorders>
          </w:tcPr>
          <w:p w14:paraId="1A87A561" w14:textId="50638F13" w:rsidR="00081C8C" w:rsidRPr="003518FD" w:rsidDel="00871F42" w:rsidRDefault="00081C8C" w:rsidP="00916F2D">
            <w:pPr>
              <w:jc w:val="center"/>
              <w:rPr>
                <w:del w:id="1248" w:author="David Villota Miranda" w:date="2021-09-27T22:52:00Z"/>
                <w:rFonts w:ascii="Arial Narrow" w:hAnsi="Arial Narrow"/>
                <w:sz w:val="14"/>
                <w:szCs w:val="14"/>
              </w:rPr>
            </w:pPr>
            <w:del w:id="1249" w:author="David Villota Miranda" w:date="2021-09-27T22:52:00Z">
              <w:r w:rsidRPr="003518FD" w:rsidDel="00871F42">
                <w:rPr>
                  <w:rFonts w:ascii="Arial Narrow" w:hAnsi="Arial Narrow"/>
                  <w:sz w:val="14"/>
                  <w:szCs w:val="14"/>
                </w:rPr>
                <w:delText>0.375</w:delText>
              </w:r>
            </w:del>
          </w:p>
        </w:tc>
        <w:tc>
          <w:tcPr>
            <w:tcW w:w="1134" w:type="dxa"/>
            <w:tcBorders>
              <w:top w:val="nil"/>
              <w:left w:val="single" w:sz="4" w:space="0" w:color="auto"/>
              <w:bottom w:val="nil"/>
              <w:right w:val="single" w:sz="4" w:space="0" w:color="auto"/>
            </w:tcBorders>
          </w:tcPr>
          <w:p w14:paraId="60E03009" w14:textId="1674AC57" w:rsidR="00081C8C" w:rsidRPr="003518FD" w:rsidDel="00871F42" w:rsidRDefault="00081C8C" w:rsidP="00916F2D">
            <w:pPr>
              <w:rPr>
                <w:del w:id="1250" w:author="David Villota Miranda" w:date="2021-09-27T22:52:00Z"/>
                <w:rFonts w:ascii="Arial Narrow" w:hAnsi="Arial Narrow"/>
                <w:sz w:val="14"/>
                <w:szCs w:val="14"/>
              </w:rPr>
            </w:pPr>
          </w:p>
        </w:tc>
        <w:tc>
          <w:tcPr>
            <w:tcW w:w="1333" w:type="dxa"/>
            <w:tcBorders>
              <w:left w:val="single" w:sz="4" w:space="0" w:color="auto"/>
            </w:tcBorders>
          </w:tcPr>
          <w:p w14:paraId="139FB325" w14:textId="5CBE5B6E" w:rsidR="00081C8C" w:rsidRPr="003518FD" w:rsidDel="00871F42" w:rsidRDefault="00081C8C" w:rsidP="00916F2D">
            <w:pPr>
              <w:jc w:val="center"/>
              <w:rPr>
                <w:del w:id="1251" w:author="David Villota Miranda" w:date="2021-09-27T22:52:00Z"/>
                <w:rFonts w:ascii="Arial Narrow" w:hAnsi="Arial Narrow"/>
                <w:sz w:val="14"/>
                <w:szCs w:val="14"/>
              </w:rPr>
            </w:pPr>
            <w:del w:id="1252" w:author="David Villota Miranda" w:date="2021-09-27T22:52:00Z">
              <w:r w:rsidRPr="003518FD" w:rsidDel="00871F42">
                <w:rPr>
                  <w:rFonts w:ascii="Arial Narrow" w:hAnsi="Arial Narrow"/>
                  <w:sz w:val="14"/>
                  <w:szCs w:val="14"/>
                </w:rPr>
                <w:delText>75</w:delText>
              </w:r>
            </w:del>
          </w:p>
        </w:tc>
      </w:tr>
      <w:tr w:rsidR="00423AD6" w:rsidRPr="00423AD6" w:rsidDel="00871F42" w14:paraId="30B8DDF2" w14:textId="76B45C48" w:rsidTr="00A41BB6">
        <w:trPr>
          <w:trHeight w:hRule="exact" w:val="227"/>
          <w:del w:id="1253" w:author="David Villota Miranda" w:date="2021-09-27T22:52:00Z"/>
        </w:trPr>
        <w:tc>
          <w:tcPr>
            <w:tcW w:w="992" w:type="dxa"/>
            <w:tcBorders>
              <w:right w:val="single" w:sz="4" w:space="0" w:color="auto"/>
            </w:tcBorders>
          </w:tcPr>
          <w:p w14:paraId="0657CE77" w14:textId="195BEDAC" w:rsidR="00081C8C" w:rsidRPr="003518FD" w:rsidDel="00871F42" w:rsidRDefault="00081C8C" w:rsidP="00916F2D">
            <w:pPr>
              <w:jc w:val="center"/>
              <w:rPr>
                <w:del w:id="1254" w:author="David Villota Miranda" w:date="2021-09-27T22:52:00Z"/>
                <w:rFonts w:ascii="Arial Narrow" w:hAnsi="Arial Narrow"/>
                <w:sz w:val="14"/>
                <w:szCs w:val="14"/>
              </w:rPr>
            </w:pPr>
            <w:del w:id="1255" w:author="David Villota Miranda" w:date="2021-09-27T22:52:00Z">
              <w:r w:rsidRPr="003518FD" w:rsidDel="00871F42">
                <w:rPr>
                  <w:rFonts w:ascii="Arial Narrow" w:hAnsi="Arial Narrow"/>
                  <w:sz w:val="14"/>
                  <w:szCs w:val="14"/>
                </w:rPr>
                <w:delText>0.400</w:delText>
              </w:r>
            </w:del>
          </w:p>
        </w:tc>
        <w:tc>
          <w:tcPr>
            <w:tcW w:w="1134" w:type="dxa"/>
            <w:tcBorders>
              <w:top w:val="nil"/>
              <w:left w:val="single" w:sz="4" w:space="0" w:color="auto"/>
              <w:bottom w:val="nil"/>
              <w:right w:val="single" w:sz="4" w:space="0" w:color="auto"/>
            </w:tcBorders>
          </w:tcPr>
          <w:p w14:paraId="7198569C" w14:textId="76B9A564" w:rsidR="00081C8C" w:rsidRPr="003518FD" w:rsidDel="00871F42" w:rsidRDefault="00081C8C" w:rsidP="00916F2D">
            <w:pPr>
              <w:rPr>
                <w:del w:id="1256" w:author="David Villota Miranda" w:date="2021-09-27T22:52:00Z"/>
                <w:rFonts w:ascii="Arial Narrow" w:hAnsi="Arial Narrow"/>
                <w:sz w:val="14"/>
                <w:szCs w:val="14"/>
              </w:rPr>
            </w:pPr>
          </w:p>
        </w:tc>
        <w:tc>
          <w:tcPr>
            <w:tcW w:w="1333" w:type="dxa"/>
            <w:tcBorders>
              <w:left w:val="single" w:sz="4" w:space="0" w:color="auto"/>
            </w:tcBorders>
          </w:tcPr>
          <w:p w14:paraId="7C3FA564" w14:textId="7A3C4F1F" w:rsidR="00081C8C" w:rsidRPr="003518FD" w:rsidDel="00871F42" w:rsidRDefault="00081C8C" w:rsidP="00916F2D">
            <w:pPr>
              <w:jc w:val="center"/>
              <w:rPr>
                <w:del w:id="1257" w:author="David Villota Miranda" w:date="2021-09-27T22:52:00Z"/>
                <w:rFonts w:ascii="Arial Narrow" w:hAnsi="Arial Narrow"/>
                <w:sz w:val="14"/>
                <w:szCs w:val="14"/>
              </w:rPr>
            </w:pPr>
            <w:del w:id="1258" w:author="David Villota Miranda" w:date="2021-09-27T22:52:00Z">
              <w:r w:rsidRPr="003518FD" w:rsidDel="00871F42">
                <w:rPr>
                  <w:rFonts w:ascii="Arial Narrow" w:hAnsi="Arial Narrow"/>
                  <w:sz w:val="14"/>
                  <w:szCs w:val="14"/>
                </w:rPr>
                <w:delText>76</w:delText>
              </w:r>
            </w:del>
          </w:p>
        </w:tc>
      </w:tr>
      <w:tr w:rsidR="00423AD6" w:rsidRPr="00423AD6" w:rsidDel="00871F42" w14:paraId="247D462F" w14:textId="66826BEE" w:rsidTr="00A41BB6">
        <w:trPr>
          <w:trHeight w:hRule="exact" w:val="227"/>
          <w:del w:id="1259" w:author="David Villota Miranda" w:date="2021-09-27T22:52:00Z"/>
        </w:trPr>
        <w:tc>
          <w:tcPr>
            <w:tcW w:w="992" w:type="dxa"/>
            <w:tcBorders>
              <w:right w:val="single" w:sz="4" w:space="0" w:color="auto"/>
            </w:tcBorders>
          </w:tcPr>
          <w:p w14:paraId="3F27670E" w14:textId="7A93B58B" w:rsidR="00081C8C" w:rsidRPr="003518FD" w:rsidDel="00871F42" w:rsidRDefault="00081C8C" w:rsidP="00916F2D">
            <w:pPr>
              <w:jc w:val="center"/>
              <w:rPr>
                <w:del w:id="1260" w:author="David Villota Miranda" w:date="2021-09-27T22:52:00Z"/>
                <w:rFonts w:ascii="Arial Narrow" w:hAnsi="Arial Narrow"/>
                <w:sz w:val="14"/>
                <w:szCs w:val="14"/>
              </w:rPr>
            </w:pPr>
            <w:del w:id="1261" w:author="David Villota Miranda" w:date="2021-09-27T22:52:00Z">
              <w:r w:rsidRPr="003518FD" w:rsidDel="00871F42">
                <w:rPr>
                  <w:rFonts w:ascii="Arial Narrow" w:hAnsi="Arial Narrow"/>
                  <w:sz w:val="14"/>
                  <w:szCs w:val="14"/>
                </w:rPr>
                <w:delText>0.425</w:delText>
              </w:r>
            </w:del>
          </w:p>
        </w:tc>
        <w:tc>
          <w:tcPr>
            <w:tcW w:w="1134" w:type="dxa"/>
            <w:tcBorders>
              <w:top w:val="nil"/>
              <w:left w:val="single" w:sz="4" w:space="0" w:color="auto"/>
              <w:bottom w:val="nil"/>
              <w:right w:val="single" w:sz="4" w:space="0" w:color="auto"/>
            </w:tcBorders>
          </w:tcPr>
          <w:p w14:paraId="65A94B44" w14:textId="0FA89BEC" w:rsidR="00081C8C" w:rsidRPr="003518FD" w:rsidDel="00871F42" w:rsidRDefault="00081C8C" w:rsidP="00916F2D">
            <w:pPr>
              <w:rPr>
                <w:del w:id="1262" w:author="David Villota Miranda" w:date="2021-09-27T22:52:00Z"/>
                <w:rFonts w:ascii="Arial Narrow" w:hAnsi="Arial Narrow"/>
                <w:sz w:val="14"/>
                <w:szCs w:val="14"/>
              </w:rPr>
            </w:pPr>
          </w:p>
        </w:tc>
        <w:tc>
          <w:tcPr>
            <w:tcW w:w="1333" w:type="dxa"/>
            <w:tcBorders>
              <w:left w:val="single" w:sz="4" w:space="0" w:color="auto"/>
            </w:tcBorders>
          </w:tcPr>
          <w:p w14:paraId="2AB95EF9" w14:textId="0A407984" w:rsidR="00081C8C" w:rsidRPr="003518FD" w:rsidDel="00871F42" w:rsidRDefault="00081C8C" w:rsidP="00916F2D">
            <w:pPr>
              <w:jc w:val="center"/>
              <w:rPr>
                <w:del w:id="1263" w:author="David Villota Miranda" w:date="2021-09-27T22:52:00Z"/>
                <w:rFonts w:ascii="Arial Narrow" w:hAnsi="Arial Narrow"/>
                <w:sz w:val="14"/>
                <w:szCs w:val="14"/>
              </w:rPr>
            </w:pPr>
            <w:del w:id="1264" w:author="David Villota Miranda" w:date="2021-09-27T22:52:00Z">
              <w:r w:rsidRPr="003518FD" w:rsidDel="00871F42">
                <w:rPr>
                  <w:rFonts w:ascii="Arial Narrow" w:hAnsi="Arial Narrow"/>
                  <w:sz w:val="14"/>
                  <w:szCs w:val="14"/>
                </w:rPr>
                <w:delText>77</w:delText>
              </w:r>
            </w:del>
          </w:p>
        </w:tc>
      </w:tr>
      <w:tr w:rsidR="00423AD6" w:rsidRPr="00423AD6" w:rsidDel="00871F42" w14:paraId="26A59DAC" w14:textId="623259B8" w:rsidTr="00A41BB6">
        <w:trPr>
          <w:trHeight w:hRule="exact" w:val="227"/>
          <w:del w:id="1265" w:author="David Villota Miranda" w:date="2021-09-27T22:52:00Z"/>
        </w:trPr>
        <w:tc>
          <w:tcPr>
            <w:tcW w:w="992" w:type="dxa"/>
            <w:tcBorders>
              <w:right w:val="single" w:sz="4" w:space="0" w:color="auto"/>
            </w:tcBorders>
          </w:tcPr>
          <w:p w14:paraId="74FA36BD" w14:textId="4ED137CD" w:rsidR="00081C8C" w:rsidRPr="003518FD" w:rsidDel="00871F42" w:rsidRDefault="00081C8C" w:rsidP="00916F2D">
            <w:pPr>
              <w:jc w:val="center"/>
              <w:rPr>
                <w:del w:id="1266" w:author="David Villota Miranda" w:date="2021-09-27T22:52:00Z"/>
                <w:rFonts w:ascii="Arial Narrow" w:hAnsi="Arial Narrow"/>
                <w:sz w:val="14"/>
                <w:szCs w:val="14"/>
              </w:rPr>
            </w:pPr>
            <w:del w:id="1267" w:author="David Villota Miranda" w:date="2021-09-27T22:52:00Z">
              <w:r w:rsidRPr="003518FD" w:rsidDel="00871F42">
                <w:rPr>
                  <w:rFonts w:ascii="Arial Narrow" w:hAnsi="Arial Narrow"/>
                  <w:sz w:val="14"/>
                  <w:szCs w:val="14"/>
                </w:rPr>
                <w:delText>0.450</w:delText>
              </w:r>
            </w:del>
          </w:p>
        </w:tc>
        <w:tc>
          <w:tcPr>
            <w:tcW w:w="1134" w:type="dxa"/>
            <w:tcBorders>
              <w:top w:val="nil"/>
              <w:left w:val="single" w:sz="4" w:space="0" w:color="auto"/>
              <w:bottom w:val="nil"/>
              <w:right w:val="single" w:sz="4" w:space="0" w:color="auto"/>
            </w:tcBorders>
          </w:tcPr>
          <w:p w14:paraId="3E12DD4E" w14:textId="4B569195" w:rsidR="00081C8C" w:rsidRPr="003518FD" w:rsidDel="00871F42" w:rsidRDefault="00081C8C" w:rsidP="00916F2D">
            <w:pPr>
              <w:rPr>
                <w:del w:id="1268" w:author="David Villota Miranda" w:date="2021-09-27T22:52:00Z"/>
                <w:rFonts w:ascii="Arial Narrow" w:hAnsi="Arial Narrow"/>
                <w:sz w:val="14"/>
                <w:szCs w:val="14"/>
              </w:rPr>
            </w:pPr>
          </w:p>
        </w:tc>
        <w:tc>
          <w:tcPr>
            <w:tcW w:w="1333" w:type="dxa"/>
            <w:tcBorders>
              <w:left w:val="single" w:sz="4" w:space="0" w:color="auto"/>
            </w:tcBorders>
          </w:tcPr>
          <w:p w14:paraId="74C0E1DC" w14:textId="6F7B2474" w:rsidR="00081C8C" w:rsidRPr="003518FD" w:rsidDel="00871F42" w:rsidRDefault="00081C8C" w:rsidP="00916F2D">
            <w:pPr>
              <w:jc w:val="center"/>
              <w:rPr>
                <w:del w:id="1269" w:author="David Villota Miranda" w:date="2021-09-27T22:52:00Z"/>
                <w:rFonts w:ascii="Arial Narrow" w:hAnsi="Arial Narrow"/>
                <w:sz w:val="14"/>
                <w:szCs w:val="14"/>
              </w:rPr>
            </w:pPr>
            <w:del w:id="1270" w:author="David Villota Miranda" w:date="2021-09-27T22:52:00Z">
              <w:r w:rsidRPr="003518FD" w:rsidDel="00871F42">
                <w:rPr>
                  <w:rFonts w:ascii="Arial Narrow" w:hAnsi="Arial Narrow"/>
                  <w:sz w:val="14"/>
                  <w:szCs w:val="14"/>
                </w:rPr>
                <w:delText>78</w:delText>
              </w:r>
            </w:del>
          </w:p>
        </w:tc>
      </w:tr>
      <w:tr w:rsidR="00423AD6" w:rsidRPr="00423AD6" w:rsidDel="00871F42" w14:paraId="796E5BCE" w14:textId="7E0F9ED1" w:rsidTr="00A41BB6">
        <w:trPr>
          <w:trHeight w:hRule="exact" w:val="227"/>
          <w:del w:id="1271" w:author="David Villota Miranda" w:date="2021-09-27T22:52:00Z"/>
        </w:trPr>
        <w:tc>
          <w:tcPr>
            <w:tcW w:w="992" w:type="dxa"/>
            <w:tcBorders>
              <w:bottom w:val="single" w:sz="4" w:space="0" w:color="auto"/>
              <w:right w:val="single" w:sz="4" w:space="0" w:color="auto"/>
            </w:tcBorders>
          </w:tcPr>
          <w:p w14:paraId="3A9EA6ED" w14:textId="276B4D9B" w:rsidR="00081C8C" w:rsidRPr="003518FD" w:rsidDel="00871F42" w:rsidRDefault="00081C8C" w:rsidP="00916F2D">
            <w:pPr>
              <w:jc w:val="center"/>
              <w:rPr>
                <w:del w:id="1272" w:author="David Villota Miranda" w:date="2021-09-27T22:52:00Z"/>
                <w:rFonts w:ascii="Arial Narrow" w:hAnsi="Arial Narrow"/>
                <w:sz w:val="14"/>
                <w:szCs w:val="14"/>
              </w:rPr>
            </w:pPr>
            <w:del w:id="1273" w:author="David Villota Miranda" w:date="2021-09-27T22:52:00Z">
              <w:r w:rsidRPr="003518FD" w:rsidDel="00871F42">
                <w:rPr>
                  <w:rFonts w:ascii="Arial Narrow" w:hAnsi="Arial Narrow"/>
                  <w:sz w:val="14"/>
                  <w:szCs w:val="14"/>
                </w:rPr>
                <w:delText>0.475</w:delText>
              </w:r>
            </w:del>
          </w:p>
        </w:tc>
        <w:tc>
          <w:tcPr>
            <w:tcW w:w="1134" w:type="dxa"/>
            <w:tcBorders>
              <w:top w:val="nil"/>
              <w:left w:val="single" w:sz="4" w:space="0" w:color="auto"/>
              <w:bottom w:val="nil"/>
              <w:right w:val="single" w:sz="4" w:space="0" w:color="auto"/>
            </w:tcBorders>
          </w:tcPr>
          <w:p w14:paraId="7376AAF6" w14:textId="5A8D07C0" w:rsidR="00081C8C" w:rsidRPr="003518FD" w:rsidDel="00871F42" w:rsidRDefault="00081C8C" w:rsidP="00916F2D">
            <w:pPr>
              <w:rPr>
                <w:del w:id="1274" w:author="David Villota Miranda" w:date="2021-09-27T22:52:00Z"/>
                <w:rFonts w:ascii="Arial Narrow" w:hAnsi="Arial Narrow"/>
                <w:sz w:val="14"/>
                <w:szCs w:val="14"/>
              </w:rPr>
            </w:pPr>
          </w:p>
        </w:tc>
        <w:tc>
          <w:tcPr>
            <w:tcW w:w="1333" w:type="dxa"/>
            <w:tcBorders>
              <w:left w:val="single" w:sz="4" w:space="0" w:color="auto"/>
            </w:tcBorders>
          </w:tcPr>
          <w:p w14:paraId="2A89898B" w14:textId="1AD52596" w:rsidR="00081C8C" w:rsidRPr="003518FD" w:rsidDel="00871F42" w:rsidRDefault="00081C8C" w:rsidP="00916F2D">
            <w:pPr>
              <w:jc w:val="center"/>
              <w:rPr>
                <w:del w:id="1275" w:author="David Villota Miranda" w:date="2021-09-27T22:52:00Z"/>
                <w:rFonts w:ascii="Arial Narrow" w:hAnsi="Arial Narrow"/>
                <w:sz w:val="14"/>
                <w:szCs w:val="14"/>
              </w:rPr>
            </w:pPr>
            <w:del w:id="1276" w:author="David Villota Miranda" w:date="2021-09-27T22:52:00Z">
              <w:r w:rsidRPr="003518FD" w:rsidDel="00871F42">
                <w:rPr>
                  <w:rFonts w:ascii="Arial Narrow" w:hAnsi="Arial Narrow"/>
                  <w:sz w:val="14"/>
                  <w:szCs w:val="14"/>
                </w:rPr>
                <w:delText>79</w:delText>
              </w:r>
            </w:del>
          </w:p>
        </w:tc>
      </w:tr>
      <w:tr w:rsidR="00423AD6" w:rsidRPr="00423AD6" w:rsidDel="00871F42" w14:paraId="385FE80B" w14:textId="7E597A86" w:rsidTr="00A41BB6">
        <w:trPr>
          <w:trHeight w:hRule="exact" w:val="227"/>
          <w:del w:id="1277" w:author="David Villota Miranda" w:date="2021-09-27T22:52:00Z"/>
        </w:trPr>
        <w:tc>
          <w:tcPr>
            <w:tcW w:w="992" w:type="dxa"/>
            <w:tcBorders>
              <w:top w:val="single" w:sz="4" w:space="0" w:color="auto"/>
              <w:left w:val="nil"/>
              <w:bottom w:val="nil"/>
              <w:right w:val="nil"/>
            </w:tcBorders>
          </w:tcPr>
          <w:p w14:paraId="19C4E486" w14:textId="384CA206" w:rsidR="00081C8C" w:rsidRPr="003518FD" w:rsidDel="00871F42" w:rsidRDefault="00081C8C" w:rsidP="00916F2D">
            <w:pPr>
              <w:jc w:val="center"/>
              <w:rPr>
                <w:del w:id="1278" w:author="David Villota Miranda" w:date="2021-09-27T22:52:00Z"/>
                <w:rFonts w:ascii="Arial Narrow" w:hAnsi="Arial Narrow"/>
                <w:sz w:val="14"/>
                <w:szCs w:val="14"/>
              </w:rPr>
            </w:pPr>
          </w:p>
        </w:tc>
        <w:tc>
          <w:tcPr>
            <w:tcW w:w="1134" w:type="dxa"/>
            <w:tcBorders>
              <w:top w:val="nil"/>
              <w:left w:val="nil"/>
              <w:bottom w:val="nil"/>
              <w:right w:val="single" w:sz="4" w:space="0" w:color="auto"/>
            </w:tcBorders>
          </w:tcPr>
          <w:p w14:paraId="317FB7BB" w14:textId="6EF0A1CF" w:rsidR="00081C8C" w:rsidRPr="003518FD" w:rsidDel="00871F42" w:rsidRDefault="00081C8C" w:rsidP="00916F2D">
            <w:pPr>
              <w:rPr>
                <w:del w:id="1279" w:author="David Villota Miranda" w:date="2021-09-27T22:52:00Z"/>
                <w:rFonts w:ascii="Arial Narrow" w:hAnsi="Arial Narrow"/>
                <w:sz w:val="14"/>
                <w:szCs w:val="14"/>
              </w:rPr>
            </w:pPr>
          </w:p>
        </w:tc>
        <w:tc>
          <w:tcPr>
            <w:tcW w:w="1333" w:type="dxa"/>
            <w:tcBorders>
              <w:left w:val="single" w:sz="4" w:space="0" w:color="auto"/>
            </w:tcBorders>
          </w:tcPr>
          <w:p w14:paraId="0BB84C9D" w14:textId="61C93094" w:rsidR="00081C8C" w:rsidRPr="003518FD" w:rsidDel="00871F42" w:rsidRDefault="00081C8C" w:rsidP="00916F2D">
            <w:pPr>
              <w:jc w:val="center"/>
              <w:rPr>
                <w:del w:id="1280" w:author="David Villota Miranda" w:date="2021-09-27T22:52:00Z"/>
                <w:rFonts w:ascii="Arial Narrow" w:hAnsi="Arial Narrow"/>
                <w:sz w:val="14"/>
                <w:szCs w:val="14"/>
              </w:rPr>
            </w:pPr>
            <w:del w:id="1281" w:author="David Villota Miranda" w:date="2021-09-27T22:52:00Z">
              <w:r w:rsidRPr="003518FD" w:rsidDel="00871F42">
                <w:rPr>
                  <w:rFonts w:ascii="Arial Narrow" w:hAnsi="Arial Narrow"/>
                  <w:sz w:val="14"/>
                  <w:szCs w:val="14"/>
                </w:rPr>
                <w:delText>80</w:delText>
              </w:r>
            </w:del>
          </w:p>
        </w:tc>
      </w:tr>
      <w:tr w:rsidR="00423AD6" w:rsidRPr="00423AD6" w:rsidDel="00871F42" w14:paraId="1EC600FF" w14:textId="3B40050E" w:rsidTr="00A41BB6">
        <w:trPr>
          <w:trHeight w:hRule="exact" w:val="227"/>
          <w:del w:id="1282" w:author="David Villota Miranda" w:date="2021-09-27T22:52:00Z"/>
        </w:trPr>
        <w:tc>
          <w:tcPr>
            <w:tcW w:w="992" w:type="dxa"/>
            <w:tcBorders>
              <w:top w:val="nil"/>
              <w:left w:val="nil"/>
              <w:bottom w:val="nil"/>
              <w:right w:val="nil"/>
            </w:tcBorders>
          </w:tcPr>
          <w:p w14:paraId="5255D300" w14:textId="49BE61F0" w:rsidR="00081C8C" w:rsidRPr="003518FD" w:rsidDel="00871F42" w:rsidRDefault="00081C8C" w:rsidP="00916F2D">
            <w:pPr>
              <w:jc w:val="center"/>
              <w:rPr>
                <w:del w:id="1283" w:author="David Villota Miranda" w:date="2021-09-27T22:52:00Z"/>
                <w:rFonts w:ascii="Arial Narrow" w:hAnsi="Arial Narrow"/>
                <w:sz w:val="14"/>
                <w:szCs w:val="14"/>
              </w:rPr>
            </w:pPr>
          </w:p>
        </w:tc>
        <w:tc>
          <w:tcPr>
            <w:tcW w:w="1134" w:type="dxa"/>
            <w:tcBorders>
              <w:top w:val="nil"/>
              <w:left w:val="nil"/>
              <w:bottom w:val="nil"/>
              <w:right w:val="single" w:sz="4" w:space="0" w:color="auto"/>
            </w:tcBorders>
          </w:tcPr>
          <w:p w14:paraId="418C7B25" w14:textId="27C00663" w:rsidR="00081C8C" w:rsidRPr="003518FD" w:rsidDel="00871F42" w:rsidRDefault="00081C8C" w:rsidP="00916F2D">
            <w:pPr>
              <w:rPr>
                <w:del w:id="1284" w:author="David Villota Miranda" w:date="2021-09-27T22:52:00Z"/>
                <w:rFonts w:ascii="Arial Narrow" w:hAnsi="Arial Narrow"/>
                <w:sz w:val="14"/>
                <w:szCs w:val="14"/>
              </w:rPr>
            </w:pPr>
          </w:p>
        </w:tc>
        <w:tc>
          <w:tcPr>
            <w:tcW w:w="1333" w:type="dxa"/>
            <w:tcBorders>
              <w:left w:val="single" w:sz="4" w:space="0" w:color="auto"/>
            </w:tcBorders>
          </w:tcPr>
          <w:p w14:paraId="455D139B" w14:textId="00258A87" w:rsidR="00081C8C" w:rsidRPr="003518FD" w:rsidDel="00871F42" w:rsidRDefault="00081C8C" w:rsidP="00916F2D">
            <w:pPr>
              <w:jc w:val="center"/>
              <w:rPr>
                <w:del w:id="1285" w:author="David Villota Miranda" w:date="2021-09-27T22:52:00Z"/>
                <w:rFonts w:ascii="Arial Narrow" w:hAnsi="Arial Narrow"/>
                <w:sz w:val="14"/>
                <w:szCs w:val="14"/>
              </w:rPr>
            </w:pPr>
            <w:del w:id="1286" w:author="David Villota Miranda" w:date="2021-09-27T22:52:00Z">
              <w:r w:rsidRPr="003518FD" w:rsidDel="00871F42">
                <w:rPr>
                  <w:rFonts w:ascii="Arial Narrow" w:hAnsi="Arial Narrow"/>
                  <w:sz w:val="14"/>
                  <w:szCs w:val="14"/>
                </w:rPr>
                <w:delText>85</w:delText>
              </w:r>
            </w:del>
          </w:p>
        </w:tc>
      </w:tr>
      <w:tr w:rsidR="00423AD6" w:rsidRPr="00423AD6" w:rsidDel="00871F42" w14:paraId="74C44180" w14:textId="77511687" w:rsidTr="00A41BB6">
        <w:trPr>
          <w:trHeight w:hRule="exact" w:val="227"/>
          <w:del w:id="1287" w:author="David Villota Miranda" w:date="2021-09-27T22:52:00Z"/>
        </w:trPr>
        <w:tc>
          <w:tcPr>
            <w:tcW w:w="992" w:type="dxa"/>
            <w:tcBorders>
              <w:top w:val="nil"/>
              <w:left w:val="nil"/>
              <w:bottom w:val="nil"/>
              <w:right w:val="nil"/>
            </w:tcBorders>
          </w:tcPr>
          <w:p w14:paraId="2D20E864" w14:textId="220EC3C7" w:rsidR="00081C8C" w:rsidRPr="003518FD" w:rsidDel="00871F42" w:rsidRDefault="00081C8C" w:rsidP="00916F2D">
            <w:pPr>
              <w:jc w:val="center"/>
              <w:rPr>
                <w:del w:id="1288" w:author="David Villota Miranda" w:date="2021-09-27T22:52:00Z"/>
                <w:rFonts w:ascii="Arial Narrow" w:hAnsi="Arial Narrow"/>
                <w:sz w:val="14"/>
                <w:szCs w:val="14"/>
              </w:rPr>
            </w:pPr>
          </w:p>
        </w:tc>
        <w:tc>
          <w:tcPr>
            <w:tcW w:w="1134" w:type="dxa"/>
            <w:tcBorders>
              <w:top w:val="nil"/>
              <w:left w:val="nil"/>
              <w:bottom w:val="nil"/>
              <w:right w:val="single" w:sz="4" w:space="0" w:color="auto"/>
            </w:tcBorders>
          </w:tcPr>
          <w:p w14:paraId="62800F2E" w14:textId="2B797B6A" w:rsidR="00081C8C" w:rsidRPr="003518FD" w:rsidDel="00871F42" w:rsidRDefault="00081C8C" w:rsidP="00916F2D">
            <w:pPr>
              <w:rPr>
                <w:del w:id="1289" w:author="David Villota Miranda" w:date="2021-09-27T22:52:00Z"/>
                <w:rFonts w:ascii="Arial Narrow" w:hAnsi="Arial Narrow"/>
                <w:sz w:val="14"/>
                <w:szCs w:val="14"/>
              </w:rPr>
            </w:pPr>
          </w:p>
        </w:tc>
        <w:tc>
          <w:tcPr>
            <w:tcW w:w="1333" w:type="dxa"/>
            <w:tcBorders>
              <w:left w:val="single" w:sz="4" w:space="0" w:color="auto"/>
            </w:tcBorders>
          </w:tcPr>
          <w:p w14:paraId="65D34328" w14:textId="501601D5" w:rsidR="00081C8C" w:rsidRPr="003518FD" w:rsidDel="00871F42" w:rsidRDefault="00081C8C" w:rsidP="00916F2D">
            <w:pPr>
              <w:jc w:val="center"/>
              <w:rPr>
                <w:del w:id="1290" w:author="David Villota Miranda" w:date="2021-09-27T22:52:00Z"/>
                <w:rFonts w:ascii="Arial Narrow" w:hAnsi="Arial Narrow"/>
                <w:sz w:val="14"/>
                <w:szCs w:val="14"/>
              </w:rPr>
            </w:pPr>
            <w:del w:id="1291" w:author="David Villota Miranda" w:date="2021-09-27T22:52:00Z">
              <w:r w:rsidRPr="003518FD" w:rsidDel="00871F42">
                <w:rPr>
                  <w:rFonts w:ascii="Arial Narrow" w:hAnsi="Arial Narrow"/>
                  <w:sz w:val="14"/>
                  <w:szCs w:val="14"/>
                </w:rPr>
                <w:delText>90</w:delText>
              </w:r>
            </w:del>
          </w:p>
        </w:tc>
      </w:tr>
    </w:tbl>
    <w:p w14:paraId="4433BADA" w14:textId="7CDA2430" w:rsidR="00081C8C" w:rsidDel="00871F42" w:rsidRDefault="00081C8C" w:rsidP="00081C8C">
      <w:pPr>
        <w:rPr>
          <w:del w:id="1292" w:author="David Villota Miranda" w:date="2021-09-27T22:52:00Z"/>
        </w:rPr>
      </w:pPr>
    </w:p>
    <w:p w14:paraId="026B3DA7" w14:textId="358DC690" w:rsidR="00A41BB6" w:rsidRPr="00A41BB6" w:rsidDel="00871F42" w:rsidRDefault="00A41BB6" w:rsidP="00A41BB6">
      <w:pPr>
        <w:pStyle w:val="Figuras"/>
        <w:rPr>
          <w:del w:id="1293" w:author="David Villota Miranda" w:date="2021-09-27T22:52:00Z"/>
        </w:rPr>
      </w:pPr>
      <w:del w:id="1294" w:author="David Villota Miranda" w:date="2021-09-27T22:52:00Z">
        <w:r w:rsidRPr="00423AD6" w:rsidDel="00871F42">
          <w:rPr>
            <w:rStyle w:val="negrita"/>
            <w:i w:val="0"/>
            <w:iCs/>
          </w:rPr>
          <w:delText xml:space="preserve">TABLA </w:delText>
        </w:r>
        <w:r w:rsidDel="00871F42">
          <w:rPr>
            <w:rStyle w:val="negrita"/>
            <w:i w:val="0"/>
            <w:iCs/>
          </w:rPr>
          <w:delText>2</w:delText>
        </w:r>
        <w:r w:rsidRPr="00423AD6" w:rsidDel="00871F42">
          <w:delText xml:space="preserve">. </w:delText>
        </w:r>
        <w:r w:rsidDel="00871F42">
          <w:delText>Cotas necesarias para el desarrollo del estudio</w:delText>
        </w:r>
      </w:del>
    </w:p>
    <w:tbl>
      <w:tblPr>
        <w:tblW w:w="7571" w:type="dxa"/>
        <w:tblInd w:w="-356" w:type="dxa"/>
        <w:tblBorders>
          <w:top w:val="single" w:sz="12" w:space="0" w:color="auto"/>
          <w:left w:val="single" w:sz="12" w:space="0" w:color="auto"/>
          <w:bottom w:val="single" w:sz="12" w:space="0" w:color="auto"/>
          <w:right w:val="single" w:sz="12" w:space="0" w:color="auto"/>
        </w:tblBorders>
        <w:tblCellMar>
          <w:left w:w="70" w:type="dxa"/>
          <w:right w:w="70" w:type="dxa"/>
        </w:tblCellMar>
        <w:tblLook w:val="04A0" w:firstRow="1" w:lastRow="0" w:firstColumn="1" w:lastColumn="0" w:noHBand="0" w:noVBand="1"/>
      </w:tblPr>
      <w:tblGrid>
        <w:gridCol w:w="515"/>
        <w:gridCol w:w="631"/>
        <w:gridCol w:w="613"/>
        <w:gridCol w:w="709"/>
        <w:gridCol w:w="567"/>
        <w:gridCol w:w="567"/>
        <w:gridCol w:w="515"/>
        <w:gridCol w:w="619"/>
        <w:gridCol w:w="567"/>
        <w:gridCol w:w="527"/>
        <w:gridCol w:w="607"/>
        <w:gridCol w:w="567"/>
        <w:gridCol w:w="567"/>
      </w:tblGrid>
      <w:tr w:rsidR="00C84B72" w:rsidRPr="00C84B72" w:rsidDel="00871F42" w14:paraId="1337A079" w14:textId="49E59B69" w:rsidTr="00C84B72">
        <w:trPr>
          <w:trHeight w:val="288"/>
          <w:del w:id="1295" w:author="David Villota Miranda" w:date="2021-09-27T22:52:00Z"/>
        </w:trPr>
        <w:tc>
          <w:tcPr>
            <w:tcW w:w="515" w:type="dxa"/>
            <w:tcBorders>
              <w:top w:val="single" w:sz="12" w:space="0" w:color="auto"/>
              <w:bottom w:val="single" w:sz="6" w:space="0" w:color="auto"/>
              <w:right w:val="single" w:sz="6" w:space="0" w:color="auto"/>
            </w:tcBorders>
            <w:shd w:val="clear" w:color="auto" w:fill="auto"/>
            <w:noWrap/>
            <w:vAlign w:val="bottom"/>
            <w:hideMark/>
          </w:tcPr>
          <w:p w14:paraId="110FF3D3" w14:textId="005C4467" w:rsidR="00C84B72" w:rsidRPr="00C84B72" w:rsidDel="00871F42" w:rsidRDefault="00C84B72" w:rsidP="00916F2D">
            <w:pPr>
              <w:jc w:val="center"/>
              <w:rPr>
                <w:del w:id="1296" w:author="David Villota Miranda" w:date="2021-09-27T22:52:00Z"/>
                <w:rFonts w:ascii="Arial Narrow" w:hAnsi="Arial Narrow"/>
                <w:b/>
                <w:bCs/>
                <w:i/>
                <w:iCs/>
                <w:color w:val="000000"/>
                <w:sz w:val="18"/>
                <w:szCs w:val="16"/>
              </w:rPr>
            </w:pPr>
            <w:del w:id="1297" w:author="David Villota Miranda" w:date="2021-09-27T22:52:00Z">
              <w:r w:rsidRPr="00C84B72" w:rsidDel="00871F42">
                <w:rPr>
                  <w:rFonts w:ascii="Arial Narrow" w:hAnsi="Arial Narrow"/>
                  <w:b/>
                  <w:bCs/>
                  <w:i/>
                  <w:iCs/>
                  <w:color w:val="000000"/>
                  <w:sz w:val="18"/>
                  <w:szCs w:val="16"/>
                </w:rPr>
                <w:delText>y</w:delText>
              </w:r>
            </w:del>
          </w:p>
        </w:tc>
        <w:tc>
          <w:tcPr>
            <w:tcW w:w="631"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2C099B87" w14:textId="4224B75E" w:rsidR="00C84B72" w:rsidRPr="00C84B72" w:rsidDel="00871F42" w:rsidRDefault="00C84B72" w:rsidP="00916F2D">
            <w:pPr>
              <w:jc w:val="center"/>
              <w:rPr>
                <w:del w:id="1298" w:author="David Villota Miranda" w:date="2021-09-27T22:52:00Z"/>
                <w:rFonts w:ascii="Arial Narrow" w:hAnsi="Arial Narrow"/>
                <w:color w:val="000000"/>
                <w:sz w:val="18"/>
                <w:szCs w:val="16"/>
              </w:rPr>
            </w:pPr>
            <w:del w:id="1299" w:author="David Villota Miranda" w:date="2021-09-27T22:52:00Z">
              <w:r w:rsidRPr="00C84B72" w:rsidDel="00871F42">
                <w:rPr>
                  <w:rFonts w:ascii="Arial Narrow" w:hAnsi="Arial Narrow"/>
                  <w:color w:val="000000"/>
                  <w:sz w:val="18"/>
                  <w:szCs w:val="16"/>
                </w:rPr>
                <w:delText>Cuerda</w:delText>
              </w:r>
            </w:del>
          </w:p>
        </w:tc>
        <w:tc>
          <w:tcPr>
            <w:tcW w:w="613"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07A05487" w14:textId="06B4B9F7" w:rsidR="00C84B72" w:rsidRPr="00C84B72" w:rsidDel="00871F42" w:rsidRDefault="00C84B72" w:rsidP="00916F2D">
            <w:pPr>
              <w:jc w:val="center"/>
              <w:rPr>
                <w:del w:id="1300" w:author="David Villota Miranda" w:date="2021-09-27T22:52:00Z"/>
                <w:rFonts w:ascii="Arial Narrow" w:hAnsi="Arial Narrow"/>
                <w:color w:val="000000"/>
                <w:sz w:val="18"/>
                <w:szCs w:val="16"/>
              </w:rPr>
            </w:pPr>
            <w:del w:id="1301" w:author="David Villota Miranda" w:date="2021-09-27T22:52:00Z">
              <w:r w:rsidRPr="00C84B72" w:rsidDel="00871F42">
                <w:rPr>
                  <w:rFonts w:ascii="Arial Narrow" w:hAnsi="Arial Narrow"/>
                  <w:color w:val="000000"/>
                  <w:sz w:val="18"/>
                  <w:szCs w:val="16"/>
                </w:rPr>
                <w:delText>Offset</w:delText>
              </w:r>
            </w:del>
          </w:p>
        </w:tc>
        <w:tc>
          <w:tcPr>
            <w:tcW w:w="709"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2CD76149" w14:textId="1BFA0095" w:rsidR="00C84B72" w:rsidRPr="00C84B72" w:rsidDel="00871F42" w:rsidRDefault="00C84B72" w:rsidP="00916F2D">
            <w:pPr>
              <w:jc w:val="center"/>
              <w:rPr>
                <w:del w:id="1302" w:author="David Villota Miranda" w:date="2021-09-27T22:52:00Z"/>
                <w:rFonts w:ascii="Arial Narrow" w:hAnsi="Arial Narrow"/>
                <w:color w:val="000000"/>
                <w:sz w:val="18"/>
                <w:szCs w:val="16"/>
              </w:rPr>
            </w:pPr>
            <w:del w:id="1303" w:author="David Villota Miranda" w:date="2021-09-27T22:52:00Z">
              <w:r w:rsidRPr="00C84B72" w:rsidDel="00871F42">
                <w:rPr>
                  <w:rFonts w:ascii="Arial Narrow" w:hAnsi="Arial Narrow"/>
                  <w:color w:val="000000"/>
                  <w:sz w:val="18"/>
                  <w:szCs w:val="16"/>
                </w:rPr>
                <w:delText>Offset</w:delText>
              </w:r>
              <w:r w:rsidRPr="00C84B72" w:rsidDel="00871F42">
                <w:rPr>
                  <w:rFonts w:ascii="Arial Narrow" w:hAnsi="Arial Narrow"/>
                  <w:color w:val="000000"/>
                  <w:sz w:val="18"/>
                  <w:szCs w:val="16"/>
                  <w:vertAlign w:val="subscript"/>
                </w:rPr>
                <w:delText>N</w:delText>
              </w:r>
            </w:del>
          </w:p>
        </w:tc>
        <w:tc>
          <w:tcPr>
            <w:tcW w:w="567"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5DBC07BB" w14:textId="36A40F47" w:rsidR="00C84B72" w:rsidRPr="00C84B72" w:rsidDel="00871F42" w:rsidRDefault="00C84B72" w:rsidP="00916F2D">
            <w:pPr>
              <w:jc w:val="center"/>
              <w:rPr>
                <w:del w:id="1304" w:author="David Villota Miranda" w:date="2021-09-27T22:52:00Z"/>
                <w:rFonts w:ascii="Arial Narrow" w:hAnsi="Arial Narrow"/>
                <w:color w:val="000000"/>
                <w:sz w:val="18"/>
                <w:szCs w:val="16"/>
              </w:rPr>
            </w:pPr>
            <w:del w:id="1305" w:author="David Villota Miranda" w:date="2021-09-27T22:52:00Z">
              <w:r w:rsidRPr="00C84B72" w:rsidDel="00871F42">
                <w:rPr>
                  <w:rFonts w:ascii="Arial Narrow" w:hAnsi="Arial Narrow"/>
                  <w:color w:val="000000"/>
                  <w:sz w:val="18"/>
                  <w:szCs w:val="16"/>
                </w:rPr>
                <w:delText>a</w:delText>
              </w:r>
            </w:del>
          </w:p>
        </w:tc>
        <w:tc>
          <w:tcPr>
            <w:tcW w:w="567"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11818573" w14:textId="262CA7E1" w:rsidR="00C84B72" w:rsidRPr="00C84B72" w:rsidDel="00871F42" w:rsidRDefault="00C84B72" w:rsidP="00916F2D">
            <w:pPr>
              <w:jc w:val="center"/>
              <w:rPr>
                <w:del w:id="1306" w:author="David Villota Miranda" w:date="2021-09-27T22:52:00Z"/>
                <w:rFonts w:ascii="Arial Narrow" w:hAnsi="Arial Narrow"/>
                <w:color w:val="000000"/>
                <w:sz w:val="18"/>
                <w:szCs w:val="16"/>
              </w:rPr>
            </w:pPr>
            <w:del w:id="1307" w:author="David Villota Miranda" w:date="2021-09-27T22:52:00Z">
              <w:r w:rsidRPr="00C84B72" w:rsidDel="00871F42">
                <w:rPr>
                  <w:rFonts w:ascii="Arial Narrow" w:hAnsi="Arial Narrow"/>
                  <w:color w:val="000000"/>
                  <w:sz w:val="18"/>
                  <w:szCs w:val="16"/>
                </w:rPr>
                <w:delText>b</w:delText>
              </w:r>
            </w:del>
          </w:p>
        </w:tc>
        <w:tc>
          <w:tcPr>
            <w:tcW w:w="515"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30E95190" w14:textId="0DC64950" w:rsidR="00C84B72" w:rsidRPr="00C84B72" w:rsidDel="00871F42" w:rsidRDefault="00803318" w:rsidP="00916F2D">
            <w:pPr>
              <w:jc w:val="center"/>
              <w:rPr>
                <w:del w:id="1308" w:author="David Villota Miranda" w:date="2021-09-27T22:52:00Z"/>
                <w:rFonts w:ascii="Arial Narrow" w:hAnsi="Arial Narrow"/>
                <w:color w:val="000000"/>
                <w:sz w:val="18"/>
                <w:szCs w:val="16"/>
              </w:rPr>
            </w:pPr>
            <m:oMathPara>
              <m:oMath>
                <m:sSub>
                  <m:sSubPr>
                    <m:ctrlPr>
                      <w:del w:id="1309" w:author="David Villota Miranda" w:date="2021-09-27T22:52:00Z">
                        <w:rPr>
                          <w:rFonts w:ascii="Cambria Math" w:hAnsi="Cambria Math"/>
                          <w:i/>
                          <w:color w:val="000000"/>
                          <w:sz w:val="18"/>
                          <w:szCs w:val="16"/>
                        </w:rPr>
                      </w:del>
                    </m:ctrlPr>
                  </m:sSubPr>
                  <m:e>
                    <m:r>
                      <w:del w:id="1310" w:author="David Villota Miranda" w:date="2021-09-27T22:52:00Z">
                        <w:rPr>
                          <w:rFonts w:ascii="Cambria Math" w:hAnsi="Cambria Math"/>
                          <w:color w:val="000000"/>
                          <w:sz w:val="18"/>
                          <w:szCs w:val="16"/>
                        </w:rPr>
                        <m:t>C</m:t>
                      </w:del>
                    </m:r>
                  </m:e>
                  <m:sub>
                    <m:r>
                      <w:del w:id="1311" w:author="David Villota Miranda" w:date="2021-09-27T22:52:00Z">
                        <w:rPr>
                          <w:rFonts w:ascii="Cambria Math" w:hAnsi="Cambria Math"/>
                          <w:color w:val="000000"/>
                          <w:sz w:val="18"/>
                          <w:szCs w:val="16"/>
                        </w:rPr>
                        <m:t>re</m:t>
                      </w:del>
                    </m:r>
                  </m:sub>
                </m:sSub>
              </m:oMath>
            </m:oMathPara>
          </w:p>
        </w:tc>
        <w:tc>
          <w:tcPr>
            <w:tcW w:w="619" w:type="dxa"/>
            <w:tcBorders>
              <w:top w:val="single" w:sz="12" w:space="0" w:color="auto"/>
              <w:left w:val="single" w:sz="6" w:space="0" w:color="auto"/>
              <w:bottom w:val="single" w:sz="6" w:space="0" w:color="auto"/>
              <w:right w:val="single" w:sz="6" w:space="0" w:color="auto"/>
            </w:tcBorders>
            <w:shd w:val="clear" w:color="auto" w:fill="auto"/>
            <w:noWrap/>
            <w:vAlign w:val="bottom"/>
          </w:tcPr>
          <w:p w14:paraId="01EAD16A" w14:textId="0401CE98" w:rsidR="00C84B72" w:rsidRPr="00C84B72" w:rsidDel="00871F42" w:rsidRDefault="00803318" w:rsidP="00916F2D">
            <w:pPr>
              <w:jc w:val="center"/>
              <w:rPr>
                <w:del w:id="1312" w:author="David Villota Miranda" w:date="2021-09-27T22:52:00Z"/>
                <w:rFonts w:ascii="Arial Narrow" w:hAnsi="Arial Narrow"/>
                <w:color w:val="000000"/>
                <w:sz w:val="18"/>
                <w:szCs w:val="16"/>
              </w:rPr>
            </w:pPr>
            <m:oMathPara>
              <m:oMath>
                <m:sSub>
                  <m:sSubPr>
                    <m:ctrlPr>
                      <w:del w:id="1313" w:author="David Villota Miranda" w:date="2021-09-27T22:52:00Z">
                        <w:rPr>
                          <w:rFonts w:ascii="Cambria Math" w:hAnsi="Cambria Math"/>
                          <w:i/>
                          <w:color w:val="000000"/>
                          <w:sz w:val="18"/>
                          <w:szCs w:val="16"/>
                        </w:rPr>
                      </w:del>
                    </m:ctrlPr>
                  </m:sSubPr>
                  <m:e>
                    <m:r>
                      <w:del w:id="1314" w:author="David Villota Miranda" w:date="2021-09-27T22:52:00Z">
                        <w:rPr>
                          <w:rFonts w:ascii="Cambria Math" w:hAnsi="Cambria Math"/>
                          <w:color w:val="000000"/>
                          <w:sz w:val="18"/>
                          <w:szCs w:val="16"/>
                        </w:rPr>
                        <m:t>λ</m:t>
                      </w:del>
                    </m:r>
                  </m:e>
                  <m:sub>
                    <m:r>
                      <w:del w:id="1315" w:author="David Villota Miranda" w:date="2021-09-27T22:52:00Z">
                        <w:rPr>
                          <w:rFonts w:ascii="Cambria Math" w:hAnsi="Cambria Math"/>
                          <w:color w:val="000000"/>
                          <w:sz w:val="18"/>
                          <w:szCs w:val="16"/>
                        </w:rPr>
                        <m:t>e</m:t>
                      </w:del>
                    </m:r>
                  </m:sub>
                </m:sSub>
              </m:oMath>
            </m:oMathPara>
          </w:p>
        </w:tc>
        <w:tc>
          <w:tcPr>
            <w:tcW w:w="567" w:type="dxa"/>
            <w:tcBorders>
              <w:top w:val="single" w:sz="12" w:space="0" w:color="auto"/>
              <w:left w:val="single" w:sz="6" w:space="0" w:color="auto"/>
              <w:bottom w:val="single" w:sz="6" w:space="0" w:color="auto"/>
              <w:right w:val="single" w:sz="6" w:space="0" w:color="auto"/>
            </w:tcBorders>
            <w:shd w:val="clear" w:color="auto" w:fill="auto"/>
            <w:noWrap/>
            <w:vAlign w:val="bottom"/>
          </w:tcPr>
          <w:p w14:paraId="287089A7" w14:textId="060AB653" w:rsidR="00C84B72" w:rsidRPr="00C84B72" w:rsidDel="00871F42" w:rsidRDefault="00803318" w:rsidP="00916F2D">
            <w:pPr>
              <w:jc w:val="center"/>
              <w:rPr>
                <w:del w:id="1316" w:author="David Villota Miranda" w:date="2021-09-27T22:52:00Z"/>
                <w:rFonts w:ascii="Arial Narrow" w:hAnsi="Arial Narrow"/>
                <w:sz w:val="18"/>
                <w:szCs w:val="16"/>
              </w:rPr>
            </w:pPr>
            <m:oMathPara>
              <m:oMath>
                <m:sSub>
                  <m:sSubPr>
                    <m:ctrlPr>
                      <w:del w:id="1317" w:author="David Villota Miranda" w:date="2021-09-27T22:52:00Z">
                        <w:rPr>
                          <w:rFonts w:ascii="Cambria Math" w:hAnsi="Cambria Math"/>
                          <w:i/>
                          <w:sz w:val="18"/>
                          <w:szCs w:val="16"/>
                        </w:rPr>
                      </w:del>
                    </m:ctrlPr>
                  </m:sSubPr>
                  <m:e>
                    <m:r>
                      <w:del w:id="1318" w:author="David Villota Miranda" w:date="2021-09-27T22:52:00Z">
                        <w:rPr>
                          <w:rFonts w:ascii="Cambria Math" w:hAnsi="Cambria Math"/>
                          <w:sz w:val="18"/>
                          <w:szCs w:val="16"/>
                        </w:rPr>
                        <m:t>b</m:t>
                      </w:del>
                    </m:r>
                  </m:e>
                  <m:sub>
                    <m:r>
                      <w:del w:id="1319" w:author="David Villota Miranda" w:date="2021-09-27T22:52:00Z">
                        <w:rPr>
                          <w:rFonts w:ascii="Cambria Math" w:hAnsi="Cambria Math"/>
                          <w:sz w:val="18"/>
                          <w:szCs w:val="16"/>
                        </w:rPr>
                        <m:t>e</m:t>
                      </w:del>
                    </m:r>
                  </m:sub>
                </m:sSub>
                <m:r>
                  <w:del w:id="1320" w:author="David Villota Miranda" w:date="2021-09-27T22:52:00Z">
                    <w:rPr>
                      <w:rFonts w:ascii="Cambria Math" w:hAnsi="Cambria Math"/>
                      <w:sz w:val="18"/>
                      <w:szCs w:val="16"/>
                    </w:rPr>
                    <m:t xml:space="preserve">/2 </m:t>
                  </w:del>
                </m:r>
              </m:oMath>
            </m:oMathPara>
          </w:p>
        </w:tc>
        <w:tc>
          <w:tcPr>
            <w:tcW w:w="527"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005DA3B7" w14:textId="4B154FE7" w:rsidR="00C84B72" w:rsidRPr="00C84B72" w:rsidDel="00871F42" w:rsidRDefault="00803318" w:rsidP="00916F2D">
            <w:pPr>
              <w:jc w:val="center"/>
              <w:rPr>
                <w:del w:id="1321" w:author="David Villota Miranda" w:date="2021-09-27T22:52:00Z"/>
                <w:rFonts w:ascii="Arial Narrow" w:hAnsi="Arial Narrow"/>
                <w:color w:val="000000"/>
                <w:sz w:val="18"/>
                <w:szCs w:val="16"/>
              </w:rPr>
            </w:pPr>
            <m:oMathPara>
              <m:oMath>
                <m:sSub>
                  <m:sSubPr>
                    <m:ctrlPr>
                      <w:del w:id="1322" w:author="David Villota Miranda" w:date="2021-09-27T22:52:00Z">
                        <w:rPr>
                          <w:rFonts w:ascii="Cambria Math" w:hAnsi="Cambria Math"/>
                          <w:i/>
                          <w:color w:val="000000"/>
                          <w:sz w:val="18"/>
                          <w:szCs w:val="16"/>
                        </w:rPr>
                      </w:del>
                    </m:ctrlPr>
                  </m:sSubPr>
                  <m:e>
                    <m:r>
                      <w:del w:id="1323" w:author="David Villota Miranda" w:date="2021-09-27T22:52:00Z">
                        <w:rPr>
                          <w:rFonts w:ascii="Cambria Math" w:hAnsi="Cambria Math"/>
                          <w:color w:val="000000"/>
                          <w:sz w:val="18"/>
                          <w:szCs w:val="16"/>
                        </w:rPr>
                        <m:t>x</m:t>
                      </w:del>
                    </m:r>
                  </m:e>
                  <m:sub>
                    <m:r>
                      <w:del w:id="1324" w:author="David Villota Miranda" w:date="2021-09-27T22:52:00Z">
                        <w:rPr>
                          <w:rFonts w:ascii="Cambria Math" w:hAnsi="Cambria Math"/>
                          <w:color w:val="000000"/>
                          <w:sz w:val="18"/>
                          <w:szCs w:val="16"/>
                        </w:rPr>
                        <m:t>MAC</m:t>
                      </w:del>
                    </m:r>
                  </m:sub>
                </m:sSub>
              </m:oMath>
            </m:oMathPara>
          </w:p>
        </w:tc>
        <w:tc>
          <w:tcPr>
            <w:tcW w:w="607"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235E5802" w14:textId="0AB753D5" w:rsidR="00C84B72" w:rsidRPr="00C84B72" w:rsidDel="00871F42" w:rsidRDefault="00803318" w:rsidP="00916F2D">
            <w:pPr>
              <w:jc w:val="center"/>
              <w:rPr>
                <w:del w:id="1325" w:author="David Villota Miranda" w:date="2021-09-27T22:52:00Z"/>
                <w:rFonts w:ascii="Arial Narrow" w:hAnsi="Arial Narrow"/>
                <w:color w:val="000000"/>
                <w:sz w:val="18"/>
                <w:szCs w:val="16"/>
              </w:rPr>
            </w:pPr>
            <m:oMathPara>
              <m:oMath>
                <m:sSub>
                  <m:sSubPr>
                    <m:ctrlPr>
                      <w:del w:id="1326" w:author="David Villota Miranda" w:date="2021-09-27T22:52:00Z">
                        <w:rPr>
                          <w:rFonts w:ascii="Cambria Math" w:hAnsi="Cambria Math"/>
                          <w:i/>
                          <w:color w:val="000000"/>
                          <w:sz w:val="18"/>
                          <w:szCs w:val="16"/>
                        </w:rPr>
                      </w:del>
                    </m:ctrlPr>
                  </m:sSubPr>
                  <m:e>
                    <m:r>
                      <w:del w:id="1327" w:author="David Villota Miranda" w:date="2021-09-27T22:52:00Z">
                        <w:rPr>
                          <w:rFonts w:ascii="Cambria Math" w:hAnsi="Cambria Math"/>
                          <w:color w:val="000000"/>
                          <w:sz w:val="18"/>
                          <w:szCs w:val="16"/>
                        </w:rPr>
                        <m:t>y</m:t>
                      </w:del>
                    </m:r>
                    <m:ctrlPr>
                      <w:del w:id="1328" w:author="David Villota Miranda" w:date="2021-09-27T22:52:00Z">
                        <w:rPr>
                          <w:rFonts w:ascii="Cambria Math" w:hAnsi="Cambria Math"/>
                          <w:i/>
                          <w:iCs/>
                          <w:color w:val="000000"/>
                          <w:sz w:val="18"/>
                          <w:szCs w:val="16"/>
                        </w:rPr>
                      </w:del>
                    </m:ctrlPr>
                  </m:e>
                  <m:sub>
                    <m:r>
                      <w:del w:id="1329" w:author="David Villota Miranda" w:date="2021-09-27T22:52:00Z">
                        <w:rPr>
                          <w:rFonts w:ascii="Cambria Math" w:hAnsi="Cambria Math"/>
                          <w:color w:val="000000"/>
                          <w:sz w:val="18"/>
                          <w:szCs w:val="16"/>
                        </w:rPr>
                        <m:t>MAC</m:t>
                      </w:del>
                    </m:r>
                  </m:sub>
                </m:sSub>
              </m:oMath>
            </m:oMathPara>
          </w:p>
        </w:tc>
        <w:tc>
          <w:tcPr>
            <w:tcW w:w="567"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756304DD" w14:textId="3716C92F" w:rsidR="00C84B72" w:rsidRPr="00C84B72" w:rsidDel="00871F42" w:rsidRDefault="00C84B72" w:rsidP="00916F2D">
            <w:pPr>
              <w:jc w:val="center"/>
              <w:rPr>
                <w:del w:id="1330" w:author="David Villota Miranda" w:date="2021-09-27T22:52:00Z"/>
                <w:rFonts w:ascii="Arial Narrow" w:hAnsi="Arial Narrow"/>
                <w:color w:val="000000"/>
                <w:sz w:val="18"/>
                <w:szCs w:val="16"/>
              </w:rPr>
            </w:pPr>
            <w:del w:id="1331" w:author="David Villota Miranda" w:date="2021-09-27T22:52:00Z">
              <w:r w:rsidRPr="00C84B72" w:rsidDel="00871F42">
                <w:rPr>
                  <w:rFonts w:ascii="Arial Narrow" w:hAnsi="Arial Narrow"/>
                  <w:color w:val="000000"/>
                  <w:sz w:val="18"/>
                  <w:szCs w:val="16"/>
                </w:rPr>
                <w:delText>X</w:delText>
              </w:r>
              <w:r w:rsidRPr="00C84B72" w:rsidDel="00871F42">
                <w:rPr>
                  <w:rFonts w:ascii="Arial Narrow" w:hAnsi="Arial Narrow"/>
                  <w:color w:val="000000"/>
                  <w:sz w:val="18"/>
                  <w:szCs w:val="16"/>
                  <w:vertAlign w:val="subscript"/>
                </w:rPr>
                <w:delText>na</w:delText>
              </w:r>
            </w:del>
          </w:p>
        </w:tc>
        <w:tc>
          <w:tcPr>
            <w:tcW w:w="567" w:type="dxa"/>
            <w:tcBorders>
              <w:top w:val="single" w:sz="12" w:space="0" w:color="auto"/>
              <w:left w:val="single" w:sz="6" w:space="0" w:color="auto"/>
              <w:bottom w:val="single" w:sz="6" w:space="0" w:color="auto"/>
            </w:tcBorders>
            <w:shd w:val="clear" w:color="auto" w:fill="auto"/>
            <w:noWrap/>
            <w:vAlign w:val="bottom"/>
            <w:hideMark/>
          </w:tcPr>
          <w:p w14:paraId="72BE8D17" w14:textId="3A82E059" w:rsidR="00C84B72" w:rsidRPr="00C84B72" w:rsidDel="00871F42" w:rsidRDefault="00C84B72" w:rsidP="00916F2D">
            <w:pPr>
              <w:jc w:val="center"/>
              <w:rPr>
                <w:del w:id="1332" w:author="David Villota Miranda" w:date="2021-09-27T22:52:00Z"/>
                <w:rFonts w:ascii="Arial Narrow" w:hAnsi="Arial Narrow"/>
                <w:color w:val="000000"/>
                <w:sz w:val="18"/>
                <w:szCs w:val="16"/>
              </w:rPr>
            </w:pPr>
            <w:del w:id="1333" w:author="David Villota Miranda" w:date="2021-09-27T22:52:00Z">
              <w:r w:rsidRPr="00C84B72" w:rsidDel="00871F42">
                <w:rPr>
                  <w:rFonts w:ascii="Arial Narrow" w:hAnsi="Arial Narrow"/>
                  <w:color w:val="000000"/>
                  <w:sz w:val="18"/>
                  <w:szCs w:val="16"/>
                </w:rPr>
                <w:delText>l</w:delText>
              </w:r>
              <w:r w:rsidRPr="00C84B72" w:rsidDel="00871F42">
                <w:rPr>
                  <w:rFonts w:ascii="Arial Narrow" w:hAnsi="Arial Narrow"/>
                  <w:color w:val="000000"/>
                  <w:sz w:val="18"/>
                  <w:szCs w:val="16"/>
                  <w:vertAlign w:val="subscript"/>
                </w:rPr>
                <w:delText>b</w:delText>
              </w:r>
            </w:del>
          </w:p>
        </w:tc>
      </w:tr>
      <w:tr w:rsidR="00C84B72" w:rsidRPr="00C84B72" w:rsidDel="00871F42" w14:paraId="5238E002" w14:textId="514B648C" w:rsidTr="00C84B72">
        <w:trPr>
          <w:trHeight w:val="288"/>
          <w:del w:id="1334" w:author="David Villota Miranda" w:date="2021-09-27T22:52:00Z"/>
        </w:trPr>
        <w:tc>
          <w:tcPr>
            <w:tcW w:w="515" w:type="dxa"/>
            <w:tcBorders>
              <w:top w:val="single" w:sz="6" w:space="0" w:color="auto"/>
              <w:bottom w:val="nil"/>
              <w:right w:val="single" w:sz="6" w:space="0" w:color="auto"/>
            </w:tcBorders>
            <w:shd w:val="clear" w:color="auto" w:fill="auto"/>
            <w:noWrap/>
            <w:vAlign w:val="bottom"/>
            <w:hideMark/>
          </w:tcPr>
          <w:p w14:paraId="5813F1D6" w14:textId="60994705" w:rsidR="00C84B72" w:rsidRPr="00C84B72" w:rsidDel="00871F42" w:rsidRDefault="00C84B72" w:rsidP="00916F2D">
            <w:pPr>
              <w:jc w:val="center"/>
              <w:rPr>
                <w:del w:id="1335" w:author="David Villota Miranda" w:date="2021-09-27T22:52:00Z"/>
                <w:rFonts w:ascii="Arial Narrow" w:hAnsi="Arial Narrow"/>
                <w:color w:val="000000"/>
                <w:sz w:val="18"/>
                <w:szCs w:val="16"/>
              </w:rPr>
            </w:pPr>
            <w:del w:id="1336" w:author="David Villota Miranda" w:date="2021-09-27T22:52:00Z">
              <w:r w:rsidRPr="00C84B72" w:rsidDel="00871F42">
                <w:rPr>
                  <w:rFonts w:ascii="Arial Narrow" w:hAnsi="Arial Narrow"/>
                  <w:color w:val="000000"/>
                  <w:sz w:val="18"/>
                  <w:szCs w:val="16"/>
                </w:rPr>
                <w:delText>0,500</w:delText>
              </w:r>
            </w:del>
          </w:p>
        </w:tc>
        <w:tc>
          <w:tcPr>
            <w:tcW w:w="631" w:type="dxa"/>
            <w:tcBorders>
              <w:top w:val="single" w:sz="6" w:space="0" w:color="auto"/>
              <w:left w:val="single" w:sz="6" w:space="0" w:color="auto"/>
              <w:bottom w:val="nil"/>
              <w:right w:val="single" w:sz="6" w:space="0" w:color="auto"/>
            </w:tcBorders>
            <w:shd w:val="clear" w:color="auto" w:fill="auto"/>
            <w:noWrap/>
            <w:vAlign w:val="bottom"/>
            <w:hideMark/>
          </w:tcPr>
          <w:p w14:paraId="10317B35" w14:textId="6F7EE7F7" w:rsidR="00C84B72" w:rsidRPr="00C84B72" w:rsidDel="00871F42" w:rsidRDefault="00C84B72" w:rsidP="00916F2D">
            <w:pPr>
              <w:jc w:val="center"/>
              <w:rPr>
                <w:del w:id="1337" w:author="David Villota Miranda" w:date="2021-09-27T22:52:00Z"/>
                <w:rFonts w:ascii="Arial Narrow" w:hAnsi="Arial Narrow"/>
                <w:color w:val="000000"/>
                <w:sz w:val="18"/>
                <w:szCs w:val="16"/>
              </w:rPr>
            </w:pPr>
            <w:del w:id="1338" w:author="David Villota Miranda" w:date="2021-09-27T22:52:00Z">
              <w:r w:rsidRPr="00C84B72" w:rsidDel="00871F42">
                <w:rPr>
                  <w:rFonts w:ascii="Arial Narrow" w:hAnsi="Arial Narrow"/>
                  <w:color w:val="000000"/>
                  <w:sz w:val="18"/>
                  <w:szCs w:val="16"/>
                </w:rPr>
                <w:delText>0,235</w:delText>
              </w:r>
            </w:del>
          </w:p>
        </w:tc>
        <w:tc>
          <w:tcPr>
            <w:tcW w:w="613" w:type="dxa"/>
            <w:tcBorders>
              <w:top w:val="single" w:sz="6" w:space="0" w:color="auto"/>
              <w:left w:val="single" w:sz="6" w:space="0" w:color="auto"/>
              <w:bottom w:val="nil"/>
              <w:right w:val="single" w:sz="6" w:space="0" w:color="auto"/>
            </w:tcBorders>
            <w:shd w:val="clear" w:color="auto" w:fill="auto"/>
            <w:noWrap/>
            <w:vAlign w:val="bottom"/>
            <w:hideMark/>
          </w:tcPr>
          <w:p w14:paraId="55505946" w14:textId="7D6953A7" w:rsidR="00C84B72" w:rsidRPr="00C84B72" w:rsidDel="00871F42" w:rsidRDefault="00C84B72" w:rsidP="00916F2D">
            <w:pPr>
              <w:jc w:val="center"/>
              <w:rPr>
                <w:del w:id="1339" w:author="David Villota Miranda" w:date="2021-09-27T22:52:00Z"/>
                <w:rFonts w:ascii="Arial Narrow" w:hAnsi="Arial Narrow"/>
                <w:color w:val="000000"/>
                <w:sz w:val="18"/>
                <w:szCs w:val="16"/>
              </w:rPr>
            </w:pPr>
            <w:del w:id="1340" w:author="David Villota Miranda" w:date="2021-09-27T22:52:00Z">
              <w:r w:rsidRPr="00C84B72" w:rsidDel="00871F42">
                <w:rPr>
                  <w:rFonts w:ascii="Arial Narrow" w:hAnsi="Arial Narrow"/>
                  <w:color w:val="000000"/>
                  <w:sz w:val="18"/>
                  <w:szCs w:val="16"/>
                </w:rPr>
                <w:delText>0,300</w:delText>
              </w:r>
            </w:del>
          </w:p>
        </w:tc>
        <w:tc>
          <w:tcPr>
            <w:tcW w:w="709" w:type="dxa"/>
            <w:tcBorders>
              <w:top w:val="single" w:sz="6" w:space="0" w:color="auto"/>
              <w:left w:val="single" w:sz="6" w:space="0" w:color="auto"/>
              <w:bottom w:val="nil"/>
              <w:right w:val="single" w:sz="6" w:space="0" w:color="auto"/>
            </w:tcBorders>
            <w:shd w:val="clear" w:color="auto" w:fill="auto"/>
            <w:noWrap/>
            <w:vAlign w:val="bottom"/>
            <w:hideMark/>
          </w:tcPr>
          <w:p w14:paraId="067DB50A" w14:textId="445FCFCF" w:rsidR="00C84B72" w:rsidRPr="00C84B72" w:rsidDel="00871F42" w:rsidRDefault="00C84B72" w:rsidP="00916F2D">
            <w:pPr>
              <w:jc w:val="center"/>
              <w:rPr>
                <w:del w:id="1341" w:author="David Villota Miranda" w:date="2021-09-27T22:52:00Z"/>
                <w:rFonts w:ascii="Arial Narrow" w:hAnsi="Arial Narrow"/>
                <w:color w:val="000000"/>
                <w:sz w:val="18"/>
                <w:szCs w:val="16"/>
              </w:rPr>
            </w:pPr>
            <w:del w:id="1342" w:author="David Villota Miranda" w:date="2021-09-27T22:52:00Z">
              <w:r w:rsidRPr="00C84B72" w:rsidDel="00871F42">
                <w:rPr>
                  <w:rFonts w:ascii="Arial Narrow" w:hAnsi="Arial Narrow"/>
                  <w:color w:val="000000"/>
                  <w:sz w:val="18"/>
                  <w:szCs w:val="16"/>
                </w:rPr>
                <w:delText>0,535</w:delText>
              </w:r>
            </w:del>
          </w:p>
        </w:tc>
        <w:tc>
          <w:tcPr>
            <w:tcW w:w="567" w:type="dxa"/>
            <w:tcBorders>
              <w:top w:val="single" w:sz="6" w:space="0" w:color="auto"/>
              <w:left w:val="single" w:sz="6" w:space="0" w:color="auto"/>
              <w:bottom w:val="nil"/>
              <w:right w:val="single" w:sz="6" w:space="0" w:color="auto"/>
            </w:tcBorders>
            <w:shd w:val="clear" w:color="auto" w:fill="auto"/>
            <w:noWrap/>
            <w:vAlign w:val="bottom"/>
            <w:hideMark/>
          </w:tcPr>
          <w:p w14:paraId="1F96F59C" w14:textId="5A752C2C" w:rsidR="00C84B72" w:rsidRPr="00C84B72" w:rsidDel="00871F42" w:rsidRDefault="00C84B72" w:rsidP="00916F2D">
            <w:pPr>
              <w:jc w:val="center"/>
              <w:rPr>
                <w:del w:id="1343" w:author="David Villota Miranda" w:date="2021-09-27T22:52:00Z"/>
                <w:rFonts w:ascii="Arial Narrow" w:hAnsi="Arial Narrow"/>
                <w:color w:val="000000"/>
                <w:sz w:val="18"/>
                <w:szCs w:val="16"/>
              </w:rPr>
            </w:pPr>
            <w:del w:id="1344" w:author="David Villota Miranda" w:date="2021-09-27T22:52:00Z">
              <w:r w:rsidRPr="00C84B72" w:rsidDel="00871F42">
                <w:rPr>
                  <w:rFonts w:ascii="Arial Narrow" w:hAnsi="Arial Narrow"/>
                  <w:color w:val="000000"/>
                  <w:sz w:val="18"/>
                  <w:szCs w:val="16"/>
                </w:rPr>
                <w:delText>0,000</w:delText>
              </w:r>
            </w:del>
          </w:p>
        </w:tc>
        <w:tc>
          <w:tcPr>
            <w:tcW w:w="567" w:type="dxa"/>
            <w:tcBorders>
              <w:top w:val="single" w:sz="6" w:space="0" w:color="auto"/>
              <w:left w:val="single" w:sz="6" w:space="0" w:color="auto"/>
              <w:bottom w:val="nil"/>
              <w:right w:val="single" w:sz="6" w:space="0" w:color="auto"/>
            </w:tcBorders>
            <w:shd w:val="clear" w:color="auto" w:fill="auto"/>
            <w:noWrap/>
            <w:vAlign w:val="bottom"/>
            <w:hideMark/>
          </w:tcPr>
          <w:p w14:paraId="7D592541" w14:textId="31E80D85" w:rsidR="00C84B72" w:rsidRPr="00C84B72" w:rsidDel="00871F42" w:rsidRDefault="00C84B72" w:rsidP="00916F2D">
            <w:pPr>
              <w:jc w:val="center"/>
              <w:rPr>
                <w:del w:id="1345" w:author="David Villota Miranda" w:date="2021-09-27T22:52:00Z"/>
                <w:rFonts w:ascii="Arial Narrow" w:hAnsi="Arial Narrow"/>
                <w:color w:val="000000"/>
                <w:sz w:val="18"/>
                <w:szCs w:val="16"/>
              </w:rPr>
            </w:pPr>
            <w:del w:id="1346" w:author="David Villota Miranda" w:date="2021-09-27T22:52:00Z">
              <w:r w:rsidRPr="00C84B72" w:rsidDel="00871F42">
                <w:rPr>
                  <w:rFonts w:ascii="Arial Narrow" w:hAnsi="Arial Narrow"/>
                  <w:color w:val="000000"/>
                  <w:sz w:val="18"/>
                  <w:szCs w:val="16"/>
                </w:rPr>
                <w:delText>0,080</w:delText>
              </w:r>
            </w:del>
          </w:p>
        </w:tc>
        <w:tc>
          <w:tcPr>
            <w:tcW w:w="515" w:type="dxa"/>
            <w:tcBorders>
              <w:top w:val="single" w:sz="6" w:space="0" w:color="auto"/>
              <w:left w:val="single" w:sz="6" w:space="0" w:color="auto"/>
              <w:bottom w:val="nil"/>
              <w:right w:val="single" w:sz="6" w:space="0" w:color="auto"/>
            </w:tcBorders>
            <w:shd w:val="clear" w:color="auto" w:fill="auto"/>
            <w:noWrap/>
            <w:vAlign w:val="bottom"/>
            <w:hideMark/>
          </w:tcPr>
          <w:p w14:paraId="5FF728AB" w14:textId="06D89452" w:rsidR="00C84B72" w:rsidRPr="00C84B72" w:rsidDel="00871F42" w:rsidRDefault="00C84B72" w:rsidP="00916F2D">
            <w:pPr>
              <w:jc w:val="center"/>
              <w:rPr>
                <w:del w:id="1347" w:author="David Villota Miranda" w:date="2021-09-27T22:52:00Z"/>
                <w:rFonts w:ascii="Arial Narrow" w:hAnsi="Arial Narrow"/>
                <w:color w:val="000000"/>
                <w:sz w:val="18"/>
                <w:szCs w:val="16"/>
              </w:rPr>
            </w:pPr>
            <w:del w:id="1348" w:author="David Villota Miranda" w:date="2021-09-27T22:52:00Z">
              <w:r w:rsidRPr="00C84B72" w:rsidDel="00871F42">
                <w:rPr>
                  <w:rFonts w:ascii="Arial Narrow" w:hAnsi="Arial Narrow"/>
                  <w:color w:val="000000"/>
                  <w:sz w:val="18"/>
                  <w:szCs w:val="16"/>
                </w:rPr>
                <w:delText>0,080</w:delText>
              </w:r>
            </w:del>
          </w:p>
        </w:tc>
        <w:tc>
          <w:tcPr>
            <w:tcW w:w="619" w:type="dxa"/>
            <w:tcBorders>
              <w:top w:val="single" w:sz="6" w:space="0" w:color="auto"/>
              <w:left w:val="single" w:sz="6" w:space="0" w:color="auto"/>
              <w:bottom w:val="nil"/>
              <w:right w:val="single" w:sz="6" w:space="0" w:color="auto"/>
            </w:tcBorders>
            <w:shd w:val="clear" w:color="auto" w:fill="auto"/>
            <w:noWrap/>
            <w:vAlign w:val="bottom"/>
            <w:hideMark/>
          </w:tcPr>
          <w:p w14:paraId="27E02447" w14:textId="5970C63A" w:rsidR="00C84B72" w:rsidRPr="00C84B72" w:rsidDel="00871F42" w:rsidRDefault="00C84B72" w:rsidP="00916F2D">
            <w:pPr>
              <w:jc w:val="center"/>
              <w:rPr>
                <w:del w:id="1349" w:author="David Villota Miranda" w:date="2021-09-27T22:52:00Z"/>
                <w:rFonts w:ascii="Arial Narrow" w:hAnsi="Arial Narrow"/>
                <w:color w:val="000000"/>
                <w:sz w:val="18"/>
                <w:szCs w:val="16"/>
              </w:rPr>
            </w:pPr>
            <w:del w:id="1350" w:author="David Villota Miranda" w:date="2021-09-27T22:52:00Z">
              <w:r w:rsidRPr="00C84B72" w:rsidDel="00871F42">
                <w:rPr>
                  <w:rFonts w:ascii="Arial Narrow" w:hAnsi="Arial Narrow"/>
                  <w:color w:val="000000"/>
                  <w:sz w:val="18"/>
                  <w:szCs w:val="16"/>
                </w:rPr>
                <w:delText>1,000</w:delText>
              </w:r>
            </w:del>
          </w:p>
        </w:tc>
        <w:tc>
          <w:tcPr>
            <w:tcW w:w="567" w:type="dxa"/>
            <w:tcBorders>
              <w:top w:val="single" w:sz="6" w:space="0" w:color="auto"/>
              <w:left w:val="single" w:sz="6" w:space="0" w:color="auto"/>
              <w:bottom w:val="nil"/>
              <w:right w:val="single" w:sz="6" w:space="0" w:color="auto"/>
            </w:tcBorders>
            <w:shd w:val="clear" w:color="auto" w:fill="auto"/>
            <w:noWrap/>
            <w:vAlign w:val="bottom"/>
            <w:hideMark/>
          </w:tcPr>
          <w:p w14:paraId="5CDC90CE" w14:textId="5E23872E" w:rsidR="00C84B72" w:rsidRPr="00C84B72" w:rsidDel="00871F42" w:rsidRDefault="00C84B72" w:rsidP="00916F2D">
            <w:pPr>
              <w:jc w:val="center"/>
              <w:rPr>
                <w:del w:id="1351" w:author="David Villota Miranda" w:date="2021-09-27T22:52:00Z"/>
                <w:rFonts w:ascii="Arial Narrow" w:hAnsi="Arial Narrow"/>
                <w:color w:val="000000"/>
                <w:sz w:val="18"/>
                <w:szCs w:val="16"/>
              </w:rPr>
            </w:pPr>
            <w:del w:id="1352" w:author="David Villota Miranda" w:date="2021-09-27T22:52:00Z">
              <w:r w:rsidRPr="00C84B72" w:rsidDel="00871F42">
                <w:rPr>
                  <w:rFonts w:ascii="Arial Narrow" w:hAnsi="Arial Narrow"/>
                  <w:color w:val="000000"/>
                  <w:sz w:val="18"/>
                  <w:szCs w:val="16"/>
                </w:rPr>
                <w:delText>0,000</w:delText>
              </w:r>
            </w:del>
          </w:p>
        </w:tc>
        <w:tc>
          <w:tcPr>
            <w:tcW w:w="527" w:type="dxa"/>
            <w:tcBorders>
              <w:top w:val="single" w:sz="6" w:space="0" w:color="auto"/>
              <w:left w:val="single" w:sz="6" w:space="0" w:color="auto"/>
              <w:bottom w:val="nil"/>
              <w:right w:val="single" w:sz="6" w:space="0" w:color="auto"/>
            </w:tcBorders>
            <w:shd w:val="clear" w:color="auto" w:fill="auto"/>
            <w:noWrap/>
            <w:vAlign w:val="bottom"/>
            <w:hideMark/>
          </w:tcPr>
          <w:p w14:paraId="14AC26F3" w14:textId="3FEEF6EB" w:rsidR="00C84B72" w:rsidRPr="00C84B72" w:rsidDel="00871F42" w:rsidRDefault="00C84B72" w:rsidP="00916F2D">
            <w:pPr>
              <w:jc w:val="center"/>
              <w:rPr>
                <w:del w:id="1353" w:author="David Villota Miranda" w:date="2021-09-27T22:52:00Z"/>
                <w:rFonts w:ascii="Arial Narrow" w:hAnsi="Arial Narrow"/>
                <w:color w:val="000000"/>
                <w:sz w:val="18"/>
                <w:szCs w:val="16"/>
              </w:rPr>
            </w:pPr>
            <w:del w:id="1354" w:author="David Villota Miranda" w:date="2021-09-27T22:52:00Z">
              <w:r w:rsidRPr="00C84B72" w:rsidDel="00871F42">
                <w:rPr>
                  <w:rFonts w:ascii="Arial Narrow" w:hAnsi="Arial Narrow"/>
                  <w:color w:val="000000"/>
                  <w:sz w:val="18"/>
                  <w:szCs w:val="16"/>
                </w:rPr>
                <w:delText>0,235</w:delText>
              </w:r>
            </w:del>
          </w:p>
        </w:tc>
        <w:tc>
          <w:tcPr>
            <w:tcW w:w="607" w:type="dxa"/>
            <w:tcBorders>
              <w:top w:val="single" w:sz="6" w:space="0" w:color="auto"/>
              <w:left w:val="single" w:sz="6" w:space="0" w:color="auto"/>
              <w:bottom w:val="nil"/>
              <w:right w:val="single" w:sz="6" w:space="0" w:color="auto"/>
            </w:tcBorders>
            <w:shd w:val="clear" w:color="auto" w:fill="auto"/>
            <w:noWrap/>
            <w:vAlign w:val="bottom"/>
            <w:hideMark/>
          </w:tcPr>
          <w:p w14:paraId="2B5EF246" w14:textId="43FB370F" w:rsidR="00C84B72" w:rsidRPr="00C84B72" w:rsidDel="00871F42" w:rsidRDefault="00C84B72" w:rsidP="00916F2D">
            <w:pPr>
              <w:jc w:val="center"/>
              <w:rPr>
                <w:del w:id="1355" w:author="David Villota Miranda" w:date="2021-09-27T22:52:00Z"/>
                <w:rFonts w:ascii="Arial Narrow" w:hAnsi="Arial Narrow"/>
                <w:color w:val="000000"/>
                <w:sz w:val="18"/>
                <w:szCs w:val="16"/>
              </w:rPr>
            </w:pPr>
            <w:del w:id="1356" w:author="David Villota Miranda" w:date="2021-09-27T22:52:00Z">
              <w:r w:rsidRPr="00C84B72" w:rsidDel="00871F42">
                <w:rPr>
                  <w:rFonts w:ascii="Arial Narrow" w:hAnsi="Arial Narrow"/>
                  <w:color w:val="000000"/>
                  <w:sz w:val="18"/>
                  <w:szCs w:val="16"/>
                </w:rPr>
                <w:delText>0,500</w:delText>
              </w:r>
            </w:del>
          </w:p>
        </w:tc>
        <w:tc>
          <w:tcPr>
            <w:tcW w:w="567" w:type="dxa"/>
            <w:tcBorders>
              <w:top w:val="single" w:sz="6" w:space="0" w:color="auto"/>
              <w:left w:val="single" w:sz="6" w:space="0" w:color="auto"/>
              <w:bottom w:val="nil"/>
              <w:right w:val="single" w:sz="6" w:space="0" w:color="auto"/>
            </w:tcBorders>
            <w:shd w:val="clear" w:color="auto" w:fill="auto"/>
            <w:noWrap/>
            <w:vAlign w:val="bottom"/>
            <w:hideMark/>
          </w:tcPr>
          <w:p w14:paraId="74813188" w14:textId="0F6DBDAF" w:rsidR="00C84B72" w:rsidRPr="00C84B72" w:rsidDel="00871F42" w:rsidRDefault="00C84B72" w:rsidP="00916F2D">
            <w:pPr>
              <w:jc w:val="center"/>
              <w:rPr>
                <w:del w:id="1357" w:author="David Villota Miranda" w:date="2021-09-27T22:52:00Z"/>
                <w:rFonts w:ascii="Arial Narrow" w:hAnsi="Arial Narrow"/>
                <w:color w:val="000000"/>
                <w:sz w:val="18"/>
                <w:szCs w:val="16"/>
              </w:rPr>
            </w:pPr>
            <w:del w:id="1358" w:author="David Villota Miranda" w:date="2021-09-27T22:52:00Z">
              <w:r w:rsidRPr="00C84B72" w:rsidDel="00871F42">
                <w:rPr>
                  <w:rFonts w:ascii="Arial Narrow" w:hAnsi="Arial Narrow"/>
                  <w:color w:val="000000"/>
                  <w:sz w:val="18"/>
                  <w:szCs w:val="16"/>
                </w:rPr>
                <w:delText>0,347</w:delText>
              </w:r>
            </w:del>
          </w:p>
        </w:tc>
        <w:tc>
          <w:tcPr>
            <w:tcW w:w="567" w:type="dxa"/>
            <w:tcBorders>
              <w:top w:val="single" w:sz="6" w:space="0" w:color="auto"/>
              <w:left w:val="single" w:sz="6" w:space="0" w:color="auto"/>
            </w:tcBorders>
            <w:shd w:val="clear" w:color="auto" w:fill="auto"/>
            <w:noWrap/>
            <w:vAlign w:val="bottom"/>
            <w:hideMark/>
          </w:tcPr>
          <w:p w14:paraId="1B5620E6" w14:textId="67B9785D" w:rsidR="00C84B72" w:rsidRPr="00C84B72" w:rsidDel="00871F42" w:rsidRDefault="00C84B72" w:rsidP="00916F2D">
            <w:pPr>
              <w:jc w:val="center"/>
              <w:rPr>
                <w:del w:id="1359" w:author="David Villota Miranda" w:date="2021-09-27T22:52:00Z"/>
                <w:rFonts w:ascii="Arial Narrow" w:hAnsi="Arial Narrow"/>
                <w:color w:val="000000"/>
                <w:sz w:val="18"/>
                <w:szCs w:val="16"/>
              </w:rPr>
            </w:pPr>
            <w:del w:id="1360" w:author="David Villota Miranda" w:date="2021-09-27T22:52:00Z">
              <w:r w:rsidRPr="00C84B72" w:rsidDel="00871F42">
                <w:rPr>
                  <w:rFonts w:ascii="Arial Narrow" w:hAnsi="Arial Narrow"/>
                  <w:color w:val="000000"/>
                  <w:sz w:val="18"/>
                  <w:szCs w:val="16"/>
                </w:rPr>
                <w:delText>0,500</w:delText>
              </w:r>
            </w:del>
          </w:p>
        </w:tc>
      </w:tr>
      <w:tr w:rsidR="00C84B72" w:rsidRPr="00C84B72" w:rsidDel="00871F42" w14:paraId="66B2625A" w14:textId="1B0BCB9F" w:rsidTr="00C84B72">
        <w:trPr>
          <w:trHeight w:val="288"/>
          <w:del w:id="1361" w:author="David Villota Miranda" w:date="2021-09-27T22:52:00Z"/>
        </w:trPr>
        <w:tc>
          <w:tcPr>
            <w:tcW w:w="515" w:type="dxa"/>
            <w:tcBorders>
              <w:top w:val="nil"/>
              <w:bottom w:val="nil"/>
              <w:right w:val="single" w:sz="6" w:space="0" w:color="auto"/>
            </w:tcBorders>
            <w:shd w:val="clear" w:color="auto" w:fill="auto"/>
            <w:noWrap/>
            <w:vAlign w:val="bottom"/>
            <w:hideMark/>
          </w:tcPr>
          <w:p w14:paraId="6AF69F5D" w14:textId="163C9DB3" w:rsidR="00C84B72" w:rsidRPr="00C84B72" w:rsidDel="00871F42" w:rsidRDefault="00C84B72" w:rsidP="00916F2D">
            <w:pPr>
              <w:jc w:val="center"/>
              <w:rPr>
                <w:del w:id="1362" w:author="David Villota Miranda" w:date="2021-09-27T22:52:00Z"/>
                <w:rFonts w:ascii="Arial Narrow" w:hAnsi="Arial Narrow"/>
                <w:color w:val="000000"/>
                <w:sz w:val="18"/>
                <w:szCs w:val="16"/>
              </w:rPr>
            </w:pPr>
            <w:del w:id="1363" w:author="David Villota Miranda" w:date="2021-09-27T22:52:00Z">
              <w:r w:rsidRPr="00C84B72" w:rsidDel="00871F42">
                <w:rPr>
                  <w:rFonts w:ascii="Arial Narrow" w:hAnsi="Arial Narrow"/>
                  <w:color w:val="000000"/>
                  <w:sz w:val="18"/>
                  <w:szCs w:val="16"/>
                </w:rPr>
                <w:delText>0,450</w:delText>
              </w:r>
            </w:del>
          </w:p>
        </w:tc>
        <w:tc>
          <w:tcPr>
            <w:tcW w:w="631" w:type="dxa"/>
            <w:tcBorders>
              <w:top w:val="nil"/>
              <w:left w:val="single" w:sz="6" w:space="0" w:color="auto"/>
              <w:bottom w:val="nil"/>
              <w:right w:val="single" w:sz="6" w:space="0" w:color="auto"/>
            </w:tcBorders>
            <w:shd w:val="clear" w:color="auto" w:fill="auto"/>
            <w:noWrap/>
            <w:vAlign w:val="bottom"/>
            <w:hideMark/>
          </w:tcPr>
          <w:p w14:paraId="124CAF8B" w14:textId="31E8369E" w:rsidR="00C84B72" w:rsidRPr="00C84B72" w:rsidDel="00871F42" w:rsidRDefault="00C84B72" w:rsidP="00916F2D">
            <w:pPr>
              <w:jc w:val="center"/>
              <w:rPr>
                <w:del w:id="1364" w:author="David Villota Miranda" w:date="2021-09-27T22:52:00Z"/>
                <w:rFonts w:ascii="Arial Narrow" w:hAnsi="Arial Narrow"/>
                <w:color w:val="000000"/>
                <w:sz w:val="18"/>
                <w:szCs w:val="16"/>
              </w:rPr>
            </w:pPr>
            <w:del w:id="1365" w:author="David Villota Miranda" w:date="2021-09-27T22:52:00Z">
              <w:r w:rsidRPr="00C84B72" w:rsidDel="00871F42">
                <w:rPr>
                  <w:rFonts w:ascii="Arial Narrow" w:hAnsi="Arial Narrow"/>
                  <w:color w:val="000000"/>
                  <w:sz w:val="18"/>
                  <w:szCs w:val="16"/>
                </w:rPr>
                <w:delText>0,242</w:delText>
              </w:r>
            </w:del>
          </w:p>
        </w:tc>
        <w:tc>
          <w:tcPr>
            <w:tcW w:w="613" w:type="dxa"/>
            <w:tcBorders>
              <w:top w:val="nil"/>
              <w:left w:val="single" w:sz="6" w:space="0" w:color="auto"/>
              <w:bottom w:val="nil"/>
              <w:right w:val="single" w:sz="6" w:space="0" w:color="auto"/>
            </w:tcBorders>
            <w:shd w:val="clear" w:color="auto" w:fill="auto"/>
            <w:noWrap/>
            <w:vAlign w:val="bottom"/>
            <w:hideMark/>
          </w:tcPr>
          <w:p w14:paraId="22F72B9C" w14:textId="4C7E67DE" w:rsidR="00C84B72" w:rsidRPr="00C84B72" w:rsidDel="00871F42" w:rsidRDefault="00C84B72" w:rsidP="00916F2D">
            <w:pPr>
              <w:jc w:val="center"/>
              <w:rPr>
                <w:del w:id="1366" w:author="David Villota Miranda" w:date="2021-09-27T22:52:00Z"/>
                <w:rFonts w:ascii="Arial Narrow" w:hAnsi="Arial Narrow"/>
                <w:color w:val="000000"/>
                <w:sz w:val="18"/>
                <w:szCs w:val="16"/>
              </w:rPr>
            </w:pPr>
            <w:del w:id="1367" w:author="David Villota Miranda" w:date="2021-09-27T22:52:00Z">
              <w:r w:rsidRPr="00C84B72" w:rsidDel="00871F42">
                <w:rPr>
                  <w:rFonts w:ascii="Arial Narrow" w:hAnsi="Arial Narrow"/>
                  <w:color w:val="000000"/>
                  <w:sz w:val="18"/>
                  <w:szCs w:val="16"/>
                </w:rPr>
                <w:delText>0,271</w:delText>
              </w:r>
            </w:del>
          </w:p>
        </w:tc>
        <w:tc>
          <w:tcPr>
            <w:tcW w:w="709" w:type="dxa"/>
            <w:tcBorders>
              <w:top w:val="nil"/>
              <w:left w:val="single" w:sz="6" w:space="0" w:color="auto"/>
              <w:bottom w:val="nil"/>
              <w:right w:val="single" w:sz="6" w:space="0" w:color="auto"/>
            </w:tcBorders>
            <w:shd w:val="clear" w:color="auto" w:fill="auto"/>
            <w:noWrap/>
            <w:vAlign w:val="bottom"/>
            <w:hideMark/>
          </w:tcPr>
          <w:p w14:paraId="7F50B76A" w14:textId="0CBE1C2C" w:rsidR="00C84B72" w:rsidRPr="00C84B72" w:rsidDel="00871F42" w:rsidRDefault="00C84B72" w:rsidP="00916F2D">
            <w:pPr>
              <w:jc w:val="center"/>
              <w:rPr>
                <w:del w:id="1368" w:author="David Villota Miranda" w:date="2021-09-27T22:52:00Z"/>
                <w:rFonts w:ascii="Arial Narrow" w:hAnsi="Arial Narrow"/>
                <w:color w:val="000000"/>
                <w:sz w:val="18"/>
                <w:szCs w:val="16"/>
              </w:rPr>
            </w:pPr>
            <w:del w:id="1369" w:author="David Villota Miranda" w:date="2021-09-27T22:52:00Z">
              <w:r w:rsidRPr="00C84B72" w:rsidDel="00871F42">
                <w:rPr>
                  <w:rFonts w:ascii="Arial Narrow" w:hAnsi="Arial Narrow"/>
                  <w:color w:val="000000"/>
                  <w:sz w:val="18"/>
                  <w:szCs w:val="16"/>
                </w:rPr>
                <w:delText>0,513</w:delText>
              </w:r>
            </w:del>
          </w:p>
        </w:tc>
        <w:tc>
          <w:tcPr>
            <w:tcW w:w="567" w:type="dxa"/>
            <w:tcBorders>
              <w:top w:val="nil"/>
              <w:left w:val="single" w:sz="6" w:space="0" w:color="auto"/>
              <w:bottom w:val="nil"/>
              <w:right w:val="single" w:sz="6" w:space="0" w:color="auto"/>
            </w:tcBorders>
            <w:shd w:val="clear" w:color="auto" w:fill="auto"/>
            <w:noWrap/>
            <w:vAlign w:val="bottom"/>
            <w:hideMark/>
          </w:tcPr>
          <w:p w14:paraId="5699631B" w14:textId="104F233B" w:rsidR="00C84B72" w:rsidRPr="00C84B72" w:rsidDel="00871F42" w:rsidRDefault="00C84B72" w:rsidP="00916F2D">
            <w:pPr>
              <w:jc w:val="center"/>
              <w:rPr>
                <w:del w:id="1370" w:author="David Villota Miranda" w:date="2021-09-27T22:52:00Z"/>
                <w:rFonts w:ascii="Arial Narrow" w:hAnsi="Arial Narrow"/>
                <w:color w:val="000000"/>
                <w:sz w:val="18"/>
                <w:szCs w:val="16"/>
              </w:rPr>
            </w:pPr>
            <w:del w:id="1371" w:author="David Villota Miranda" w:date="2021-09-27T22:52:00Z">
              <w:r w:rsidRPr="00C84B72" w:rsidDel="00871F42">
                <w:rPr>
                  <w:rFonts w:ascii="Arial Narrow" w:hAnsi="Arial Narrow"/>
                  <w:color w:val="000000"/>
                  <w:sz w:val="18"/>
                  <w:szCs w:val="16"/>
                </w:rPr>
                <w:delText>0,022</w:delText>
              </w:r>
            </w:del>
          </w:p>
        </w:tc>
        <w:tc>
          <w:tcPr>
            <w:tcW w:w="567" w:type="dxa"/>
            <w:tcBorders>
              <w:top w:val="nil"/>
              <w:left w:val="single" w:sz="6" w:space="0" w:color="auto"/>
              <w:bottom w:val="nil"/>
              <w:right w:val="single" w:sz="6" w:space="0" w:color="auto"/>
            </w:tcBorders>
            <w:shd w:val="clear" w:color="auto" w:fill="auto"/>
            <w:noWrap/>
            <w:vAlign w:val="bottom"/>
            <w:hideMark/>
          </w:tcPr>
          <w:p w14:paraId="557BD78D" w14:textId="7B4D66C3" w:rsidR="00C84B72" w:rsidRPr="00C84B72" w:rsidDel="00871F42" w:rsidRDefault="00C84B72" w:rsidP="00916F2D">
            <w:pPr>
              <w:jc w:val="center"/>
              <w:rPr>
                <w:del w:id="1372" w:author="David Villota Miranda" w:date="2021-09-27T22:52:00Z"/>
                <w:rFonts w:ascii="Arial Narrow" w:hAnsi="Arial Narrow"/>
                <w:color w:val="000000"/>
                <w:sz w:val="18"/>
                <w:szCs w:val="16"/>
              </w:rPr>
            </w:pPr>
            <w:del w:id="1373" w:author="David Villota Miranda" w:date="2021-09-27T22:52:00Z">
              <w:r w:rsidRPr="00C84B72" w:rsidDel="00871F42">
                <w:rPr>
                  <w:rFonts w:ascii="Arial Narrow" w:hAnsi="Arial Narrow"/>
                  <w:color w:val="000000"/>
                  <w:sz w:val="18"/>
                  <w:szCs w:val="16"/>
                </w:rPr>
                <w:delText>0,104</w:delText>
              </w:r>
            </w:del>
          </w:p>
        </w:tc>
        <w:tc>
          <w:tcPr>
            <w:tcW w:w="515" w:type="dxa"/>
            <w:tcBorders>
              <w:top w:val="nil"/>
              <w:left w:val="single" w:sz="6" w:space="0" w:color="auto"/>
              <w:bottom w:val="nil"/>
              <w:right w:val="single" w:sz="6" w:space="0" w:color="auto"/>
            </w:tcBorders>
            <w:shd w:val="clear" w:color="auto" w:fill="auto"/>
            <w:noWrap/>
            <w:vAlign w:val="bottom"/>
            <w:hideMark/>
          </w:tcPr>
          <w:p w14:paraId="0B0926C6" w14:textId="4CD9F823" w:rsidR="00C84B72" w:rsidRPr="00C84B72" w:rsidDel="00871F42" w:rsidRDefault="00C84B72" w:rsidP="00916F2D">
            <w:pPr>
              <w:jc w:val="center"/>
              <w:rPr>
                <w:del w:id="1374" w:author="David Villota Miranda" w:date="2021-09-27T22:52:00Z"/>
                <w:rFonts w:ascii="Arial Narrow" w:hAnsi="Arial Narrow"/>
                <w:color w:val="000000"/>
                <w:sz w:val="18"/>
                <w:szCs w:val="16"/>
              </w:rPr>
            </w:pPr>
            <w:del w:id="1375" w:author="David Villota Miranda" w:date="2021-09-27T22:52:00Z">
              <w:r w:rsidRPr="00C84B72" w:rsidDel="00871F42">
                <w:rPr>
                  <w:rFonts w:ascii="Arial Narrow" w:hAnsi="Arial Narrow"/>
                  <w:color w:val="000000"/>
                  <w:sz w:val="18"/>
                  <w:szCs w:val="16"/>
                </w:rPr>
                <w:delText>0,082</w:delText>
              </w:r>
            </w:del>
          </w:p>
        </w:tc>
        <w:tc>
          <w:tcPr>
            <w:tcW w:w="619" w:type="dxa"/>
            <w:tcBorders>
              <w:top w:val="nil"/>
              <w:left w:val="single" w:sz="6" w:space="0" w:color="auto"/>
              <w:bottom w:val="nil"/>
              <w:right w:val="single" w:sz="6" w:space="0" w:color="auto"/>
            </w:tcBorders>
            <w:shd w:val="clear" w:color="auto" w:fill="auto"/>
            <w:noWrap/>
            <w:vAlign w:val="bottom"/>
            <w:hideMark/>
          </w:tcPr>
          <w:p w14:paraId="792138A4" w14:textId="6D945154" w:rsidR="00C84B72" w:rsidRPr="00C84B72" w:rsidDel="00871F42" w:rsidRDefault="00C84B72" w:rsidP="00916F2D">
            <w:pPr>
              <w:jc w:val="center"/>
              <w:rPr>
                <w:del w:id="1376" w:author="David Villota Miranda" w:date="2021-09-27T22:52:00Z"/>
                <w:rFonts w:ascii="Arial Narrow" w:hAnsi="Arial Narrow"/>
                <w:color w:val="000000"/>
                <w:sz w:val="18"/>
                <w:szCs w:val="16"/>
              </w:rPr>
            </w:pPr>
            <w:del w:id="1377" w:author="David Villota Miranda" w:date="2021-09-27T22:52:00Z">
              <w:r w:rsidRPr="00C84B72" w:rsidDel="00871F42">
                <w:rPr>
                  <w:rFonts w:ascii="Arial Narrow" w:hAnsi="Arial Narrow"/>
                  <w:color w:val="000000"/>
                  <w:sz w:val="18"/>
                  <w:szCs w:val="16"/>
                </w:rPr>
                <w:delText>0,969</w:delText>
              </w:r>
            </w:del>
          </w:p>
        </w:tc>
        <w:tc>
          <w:tcPr>
            <w:tcW w:w="567" w:type="dxa"/>
            <w:tcBorders>
              <w:top w:val="nil"/>
              <w:left w:val="single" w:sz="6" w:space="0" w:color="auto"/>
              <w:bottom w:val="nil"/>
              <w:right w:val="single" w:sz="6" w:space="0" w:color="auto"/>
            </w:tcBorders>
            <w:shd w:val="clear" w:color="auto" w:fill="auto"/>
            <w:noWrap/>
            <w:vAlign w:val="bottom"/>
            <w:hideMark/>
          </w:tcPr>
          <w:p w14:paraId="0A86ED0F" w14:textId="38A21409" w:rsidR="00C84B72" w:rsidRPr="00C84B72" w:rsidDel="00871F42" w:rsidRDefault="00C84B72" w:rsidP="00916F2D">
            <w:pPr>
              <w:jc w:val="center"/>
              <w:rPr>
                <w:del w:id="1378" w:author="David Villota Miranda" w:date="2021-09-27T22:52:00Z"/>
                <w:rFonts w:ascii="Arial Narrow" w:hAnsi="Arial Narrow"/>
                <w:color w:val="000000"/>
                <w:sz w:val="18"/>
                <w:szCs w:val="16"/>
              </w:rPr>
            </w:pPr>
            <w:del w:id="1379" w:author="David Villota Miranda" w:date="2021-09-27T22:52:00Z">
              <w:r w:rsidRPr="00C84B72" w:rsidDel="00871F42">
                <w:rPr>
                  <w:rFonts w:ascii="Arial Narrow" w:hAnsi="Arial Narrow"/>
                  <w:color w:val="000000"/>
                  <w:sz w:val="18"/>
                  <w:szCs w:val="16"/>
                </w:rPr>
                <w:delText>0,050</w:delText>
              </w:r>
            </w:del>
          </w:p>
        </w:tc>
        <w:tc>
          <w:tcPr>
            <w:tcW w:w="527" w:type="dxa"/>
            <w:tcBorders>
              <w:top w:val="nil"/>
              <w:left w:val="single" w:sz="6" w:space="0" w:color="auto"/>
              <w:bottom w:val="nil"/>
              <w:right w:val="single" w:sz="6" w:space="0" w:color="auto"/>
            </w:tcBorders>
            <w:shd w:val="clear" w:color="auto" w:fill="auto"/>
            <w:noWrap/>
            <w:vAlign w:val="bottom"/>
            <w:hideMark/>
          </w:tcPr>
          <w:p w14:paraId="75410720" w14:textId="16E83DD0" w:rsidR="00C84B72" w:rsidRPr="00C84B72" w:rsidDel="00871F42" w:rsidRDefault="00C84B72" w:rsidP="00916F2D">
            <w:pPr>
              <w:jc w:val="center"/>
              <w:rPr>
                <w:del w:id="1380" w:author="David Villota Miranda" w:date="2021-09-27T22:52:00Z"/>
                <w:rFonts w:ascii="Arial Narrow" w:hAnsi="Arial Narrow"/>
                <w:color w:val="000000"/>
                <w:sz w:val="18"/>
                <w:szCs w:val="16"/>
              </w:rPr>
            </w:pPr>
            <w:del w:id="1381" w:author="David Villota Miranda" w:date="2021-09-27T22:52:00Z">
              <w:r w:rsidRPr="00C84B72" w:rsidDel="00871F42">
                <w:rPr>
                  <w:rFonts w:ascii="Arial Narrow" w:hAnsi="Arial Narrow"/>
                  <w:color w:val="000000"/>
                  <w:sz w:val="18"/>
                  <w:szCs w:val="16"/>
                </w:rPr>
                <w:delText>0,239</w:delText>
              </w:r>
            </w:del>
          </w:p>
        </w:tc>
        <w:tc>
          <w:tcPr>
            <w:tcW w:w="607" w:type="dxa"/>
            <w:tcBorders>
              <w:top w:val="nil"/>
              <w:left w:val="single" w:sz="6" w:space="0" w:color="auto"/>
              <w:bottom w:val="nil"/>
              <w:right w:val="single" w:sz="6" w:space="0" w:color="auto"/>
            </w:tcBorders>
            <w:shd w:val="clear" w:color="auto" w:fill="auto"/>
            <w:noWrap/>
            <w:vAlign w:val="bottom"/>
            <w:hideMark/>
          </w:tcPr>
          <w:p w14:paraId="5ABB5D0C" w14:textId="7236F0C4" w:rsidR="00C84B72" w:rsidRPr="00C84B72" w:rsidDel="00871F42" w:rsidRDefault="00C84B72" w:rsidP="00916F2D">
            <w:pPr>
              <w:jc w:val="center"/>
              <w:rPr>
                <w:del w:id="1382" w:author="David Villota Miranda" w:date="2021-09-27T22:52:00Z"/>
                <w:rFonts w:ascii="Arial Narrow" w:hAnsi="Arial Narrow"/>
                <w:color w:val="000000"/>
                <w:sz w:val="18"/>
                <w:szCs w:val="16"/>
              </w:rPr>
            </w:pPr>
            <w:del w:id="1383" w:author="David Villota Miranda" w:date="2021-09-27T22:52:00Z">
              <w:r w:rsidRPr="00C84B72" w:rsidDel="00871F42">
                <w:rPr>
                  <w:rFonts w:ascii="Arial Narrow" w:hAnsi="Arial Narrow"/>
                  <w:color w:val="000000"/>
                  <w:sz w:val="18"/>
                  <w:szCs w:val="16"/>
                </w:rPr>
                <w:delText>0,478</w:delText>
              </w:r>
            </w:del>
          </w:p>
        </w:tc>
        <w:tc>
          <w:tcPr>
            <w:tcW w:w="567" w:type="dxa"/>
            <w:tcBorders>
              <w:top w:val="nil"/>
              <w:left w:val="single" w:sz="6" w:space="0" w:color="auto"/>
              <w:bottom w:val="nil"/>
              <w:right w:val="single" w:sz="6" w:space="0" w:color="auto"/>
            </w:tcBorders>
            <w:shd w:val="clear" w:color="auto" w:fill="auto"/>
            <w:noWrap/>
            <w:vAlign w:val="bottom"/>
            <w:hideMark/>
          </w:tcPr>
          <w:p w14:paraId="60ED6A1A" w14:textId="0F57E142" w:rsidR="00C84B72" w:rsidRPr="00C84B72" w:rsidDel="00871F42" w:rsidRDefault="00C84B72" w:rsidP="00916F2D">
            <w:pPr>
              <w:jc w:val="center"/>
              <w:rPr>
                <w:del w:id="1384" w:author="David Villota Miranda" w:date="2021-09-27T22:52:00Z"/>
                <w:rFonts w:ascii="Arial Narrow" w:hAnsi="Arial Narrow"/>
                <w:color w:val="000000"/>
                <w:sz w:val="18"/>
                <w:szCs w:val="16"/>
              </w:rPr>
            </w:pPr>
            <w:del w:id="1385" w:author="David Villota Miranda" w:date="2021-09-27T22:52:00Z">
              <w:r w:rsidRPr="00C84B72" w:rsidDel="00871F42">
                <w:rPr>
                  <w:rFonts w:ascii="Arial Narrow" w:hAnsi="Arial Narrow"/>
                  <w:color w:val="000000"/>
                  <w:sz w:val="18"/>
                  <w:szCs w:val="16"/>
                </w:rPr>
                <w:delText>0,336</w:delText>
              </w:r>
            </w:del>
          </w:p>
        </w:tc>
        <w:tc>
          <w:tcPr>
            <w:tcW w:w="567" w:type="dxa"/>
            <w:tcBorders>
              <w:left w:val="single" w:sz="6" w:space="0" w:color="auto"/>
            </w:tcBorders>
            <w:shd w:val="clear" w:color="auto" w:fill="auto"/>
            <w:noWrap/>
            <w:vAlign w:val="bottom"/>
            <w:hideMark/>
          </w:tcPr>
          <w:p w14:paraId="0F0C51FF" w14:textId="177267FB" w:rsidR="00C84B72" w:rsidRPr="00C84B72" w:rsidDel="00871F42" w:rsidRDefault="00C84B72" w:rsidP="00916F2D">
            <w:pPr>
              <w:jc w:val="center"/>
              <w:rPr>
                <w:del w:id="1386" w:author="David Villota Miranda" w:date="2021-09-27T22:52:00Z"/>
                <w:rFonts w:ascii="Arial Narrow" w:hAnsi="Arial Narrow"/>
                <w:color w:val="000000"/>
                <w:sz w:val="18"/>
                <w:szCs w:val="16"/>
              </w:rPr>
            </w:pPr>
            <w:del w:id="1387" w:author="David Villota Miranda" w:date="2021-09-27T22:52:00Z">
              <w:r w:rsidRPr="00C84B72" w:rsidDel="00871F42">
                <w:rPr>
                  <w:rFonts w:ascii="Arial Narrow" w:hAnsi="Arial Narrow"/>
                  <w:color w:val="000000"/>
                  <w:sz w:val="18"/>
                  <w:szCs w:val="16"/>
                </w:rPr>
                <w:delText>0,475</w:delText>
              </w:r>
            </w:del>
          </w:p>
        </w:tc>
      </w:tr>
      <w:tr w:rsidR="00C84B72" w:rsidRPr="00C84B72" w:rsidDel="00871F42" w14:paraId="5C6D0308" w14:textId="4370D87B" w:rsidTr="00C84B72">
        <w:trPr>
          <w:trHeight w:val="288"/>
          <w:del w:id="1388" w:author="David Villota Miranda" w:date="2021-09-27T22:52:00Z"/>
        </w:trPr>
        <w:tc>
          <w:tcPr>
            <w:tcW w:w="515" w:type="dxa"/>
            <w:tcBorders>
              <w:top w:val="nil"/>
              <w:bottom w:val="nil"/>
              <w:right w:val="single" w:sz="6" w:space="0" w:color="auto"/>
            </w:tcBorders>
            <w:shd w:val="clear" w:color="auto" w:fill="auto"/>
            <w:noWrap/>
            <w:vAlign w:val="bottom"/>
            <w:hideMark/>
          </w:tcPr>
          <w:p w14:paraId="6473F1CE" w14:textId="4C43C447" w:rsidR="00C84B72" w:rsidRPr="00C84B72" w:rsidDel="00871F42" w:rsidRDefault="00C84B72" w:rsidP="00916F2D">
            <w:pPr>
              <w:jc w:val="center"/>
              <w:rPr>
                <w:del w:id="1389" w:author="David Villota Miranda" w:date="2021-09-27T22:52:00Z"/>
                <w:rFonts w:ascii="Arial Narrow" w:hAnsi="Arial Narrow"/>
                <w:color w:val="000000"/>
                <w:sz w:val="18"/>
                <w:szCs w:val="16"/>
              </w:rPr>
            </w:pPr>
            <w:del w:id="1390" w:author="David Villota Miranda" w:date="2021-09-27T22:52:00Z">
              <w:r w:rsidRPr="00C84B72" w:rsidDel="00871F42">
                <w:rPr>
                  <w:rFonts w:ascii="Arial Narrow" w:hAnsi="Arial Narrow"/>
                  <w:color w:val="000000"/>
                  <w:sz w:val="18"/>
                  <w:szCs w:val="16"/>
                </w:rPr>
                <w:delText>0,400</w:delText>
              </w:r>
            </w:del>
          </w:p>
        </w:tc>
        <w:tc>
          <w:tcPr>
            <w:tcW w:w="631" w:type="dxa"/>
            <w:tcBorders>
              <w:top w:val="nil"/>
              <w:left w:val="single" w:sz="6" w:space="0" w:color="auto"/>
              <w:bottom w:val="nil"/>
              <w:right w:val="single" w:sz="6" w:space="0" w:color="auto"/>
            </w:tcBorders>
            <w:shd w:val="clear" w:color="auto" w:fill="auto"/>
            <w:noWrap/>
            <w:vAlign w:val="bottom"/>
            <w:hideMark/>
          </w:tcPr>
          <w:p w14:paraId="4F10673E" w14:textId="12DCB445" w:rsidR="00C84B72" w:rsidRPr="00C84B72" w:rsidDel="00871F42" w:rsidRDefault="00C84B72" w:rsidP="00916F2D">
            <w:pPr>
              <w:jc w:val="center"/>
              <w:rPr>
                <w:del w:id="1391" w:author="David Villota Miranda" w:date="2021-09-27T22:52:00Z"/>
                <w:rFonts w:ascii="Arial Narrow" w:hAnsi="Arial Narrow"/>
                <w:color w:val="000000"/>
                <w:sz w:val="18"/>
                <w:szCs w:val="16"/>
              </w:rPr>
            </w:pPr>
            <w:del w:id="1392" w:author="David Villota Miranda" w:date="2021-09-27T22:52:00Z">
              <w:r w:rsidRPr="00C84B72" w:rsidDel="00871F42">
                <w:rPr>
                  <w:rFonts w:ascii="Arial Narrow" w:hAnsi="Arial Narrow"/>
                  <w:color w:val="000000"/>
                  <w:sz w:val="18"/>
                  <w:szCs w:val="16"/>
                </w:rPr>
                <w:delText>0,250</w:delText>
              </w:r>
            </w:del>
          </w:p>
        </w:tc>
        <w:tc>
          <w:tcPr>
            <w:tcW w:w="613" w:type="dxa"/>
            <w:tcBorders>
              <w:top w:val="nil"/>
              <w:left w:val="single" w:sz="6" w:space="0" w:color="auto"/>
              <w:bottom w:val="nil"/>
              <w:right w:val="single" w:sz="6" w:space="0" w:color="auto"/>
            </w:tcBorders>
            <w:shd w:val="clear" w:color="auto" w:fill="auto"/>
            <w:noWrap/>
            <w:vAlign w:val="bottom"/>
            <w:hideMark/>
          </w:tcPr>
          <w:p w14:paraId="43559595" w14:textId="6B828CA6" w:rsidR="00C84B72" w:rsidRPr="00C84B72" w:rsidDel="00871F42" w:rsidRDefault="00C84B72" w:rsidP="00916F2D">
            <w:pPr>
              <w:jc w:val="center"/>
              <w:rPr>
                <w:del w:id="1393" w:author="David Villota Miranda" w:date="2021-09-27T22:52:00Z"/>
                <w:rFonts w:ascii="Arial Narrow" w:hAnsi="Arial Narrow"/>
                <w:color w:val="000000"/>
                <w:sz w:val="18"/>
                <w:szCs w:val="16"/>
              </w:rPr>
            </w:pPr>
            <w:del w:id="1394" w:author="David Villota Miranda" w:date="2021-09-27T22:52:00Z">
              <w:r w:rsidRPr="00C84B72" w:rsidDel="00871F42">
                <w:rPr>
                  <w:rFonts w:ascii="Arial Narrow" w:hAnsi="Arial Narrow"/>
                  <w:color w:val="000000"/>
                  <w:sz w:val="18"/>
                  <w:szCs w:val="16"/>
                </w:rPr>
                <w:delText>0,241</w:delText>
              </w:r>
            </w:del>
          </w:p>
        </w:tc>
        <w:tc>
          <w:tcPr>
            <w:tcW w:w="709" w:type="dxa"/>
            <w:tcBorders>
              <w:top w:val="nil"/>
              <w:left w:val="single" w:sz="6" w:space="0" w:color="auto"/>
              <w:bottom w:val="nil"/>
              <w:right w:val="single" w:sz="6" w:space="0" w:color="auto"/>
            </w:tcBorders>
            <w:shd w:val="clear" w:color="auto" w:fill="auto"/>
            <w:noWrap/>
            <w:vAlign w:val="bottom"/>
            <w:hideMark/>
          </w:tcPr>
          <w:p w14:paraId="455849B9" w14:textId="50CE94B9" w:rsidR="00C84B72" w:rsidRPr="00C84B72" w:rsidDel="00871F42" w:rsidRDefault="00C84B72" w:rsidP="00916F2D">
            <w:pPr>
              <w:jc w:val="center"/>
              <w:rPr>
                <w:del w:id="1395" w:author="David Villota Miranda" w:date="2021-09-27T22:52:00Z"/>
                <w:rFonts w:ascii="Arial Narrow" w:hAnsi="Arial Narrow"/>
                <w:color w:val="000000"/>
                <w:sz w:val="18"/>
                <w:szCs w:val="16"/>
              </w:rPr>
            </w:pPr>
            <w:del w:id="1396" w:author="David Villota Miranda" w:date="2021-09-27T22:52:00Z">
              <w:r w:rsidRPr="00C84B72" w:rsidDel="00871F42">
                <w:rPr>
                  <w:rFonts w:ascii="Arial Narrow" w:hAnsi="Arial Narrow"/>
                  <w:color w:val="000000"/>
                  <w:sz w:val="18"/>
                  <w:szCs w:val="16"/>
                </w:rPr>
                <w:delText>0,491</w:delText>
              </w:r>
            </w:del>
          </w:p>
        </w:tc>
        <w:tc>
          <w:tcPr>
            <w:tcW w:w="567" w:type="dxa"/>
            <w:tcBorders>
              <w:top w:val="nil"/>
              <w:left w:val="single" w:sz="6" w:space="0" w:color="auto"/>
              <w:bottom w:val="nil"/>
              <w:right w:val="single" w:sz="6" w:space="0" w:color="auto"/>
            </w:tcBorders>
            <w:shd w:val="clear" w:color="auto" w:fill="auto"/>
            <w:noWrap/>
            <w:vAlign w:val="bottom"/>
            <w:hideMark/>
          </w:tcPr>
          <w:p w14:paraId="67111AD1" w14:textId="5EEC265A" w:rsidR="00C84B72" w:rsidRPr="00C84B72" w:rsidDel="00871F42" w:rsidRDefault="00C84B72" w:rsidP="00916F2D">
            <w:pPr>
              <w:jc w:val="center"/>
              <w:rPr>
                <w:del w:id="1397" w:author="David Villota Miranda" w:date="2021-09-27T22:52:00Z"/>
                <w:rFonts w:ascii="Arial Narrow" w:hAnsi="Arial Narrow"/>
                <w:color w:val="000000"/>
                <w:sz w:val="18"/>
                <w:szCs w:val="16"/>
              </w:rPr>
            </w:pPr>
            <w:del w:id="1398" w:author="David Villota Miranda" w:date="2021-09-27T22:52:00Z">
              <w:r w:rsidRPr="00C84B72" w:rsidDel="00871F42">
                <w:rPr>
                  <w:rFonts w:ascii="Arial Narrow" w:hAnsi="Arial Narrow"/>
                  <w:color w:val="000000"/>
                  <w:sz w:val="18"/>
                  <w:szCs w:val="16"/>
                </w:rPr>
                <w:delText>0,044</w:delText>
              </w:r>
            </w:del>
          </w:p>
        </w:tc>
        <w:tc>
          <w:tcPr>
            <w:tcW w:w="567" w:type="dxa"/>
            <w:tcBorders>
              <w:top w:val="nil"/>
              <w:left w:val="single" w:sz="6" w:space="0" w:color="auto"/>
              <w:bottom w:val="nil"/>
              <w:right w:val="single" w:sz="6" w:space="0" w:color="auto"/>
            </w:tcBorders>
            <w:shd w:val="clear" w:color="auto" w:fill="auto"/>
            <w:noWrap/>
            <w:vAlign w:val="bottom"/>
            <w:hideMark/>
          </w:tcPr>
          <w:p w14:paraId="163EB140" w14:textId="163C09F4" w:rsidR="00C84B72" w:rsidRPr="00C84B72" w:rsidDel="00871F42" w:rsidRDefault="00C84B72" w:rsidP="00916F2D">
            <w:pPr>
              <w:jc w:val="center"/>
              <w:rPr>
                <w:del w:id="1399" w:author="David Villota Miranda" w:date="2021-09-27T22:52:00Z"/>
                <w:rFonts w:ascii="Arial Narrow" w:hAnsi="Arial Narrow"/>
                <w:color w:val="000000"/>
                <w:sz w:val="18"/>
                <w:szCs w:val="16"/>
              </w:rPr>
            </w:pPr>
            <w:del w:id="1400" w:author="David Villota Miranda" w:date="2021-09-27T22:52:00Z">
              <w:r w:rsidRPr="00C84B72" w:rsidDel="00871F42">
                <w:rPr>
                  <w:rFonts w:ascii="Arial Narrow" w:hAnsi="Arial Narrow"/>
                  <w:color w:val="000000"/>
                  <w:sz w:val="18"/>
                  <w:szCs w:val="16"/>
                </w:rPr>
                <w:delText>0,129</w:delText>
              </w:r>
            </w:del>
          </w:p>
        </w:tc>
        <w:tc>
          <w:tcPr>
            <w:tcW w:w="515" w:type="dxa"/>
            <w:tcBorders>
              <w:top w:val="nil"/>
              <w:left w:val="single" w:sz="6" w:space="0" w:color="auto"/>
              <w:bottom w:val="nil"/>
              <w:right w:val="single" w:sz="6" w:space="0" w:color="auto"/>
            </w:tcBorders>
            <w:shd w:val="clear" w:color="auto" w:fill="auto"/>
            <w:noWrap/>
            <w:vAlign w:val="bottom"/>
            <w:hideMark/>
          </w:tcPr>
          <w:p w14:paraId="7E22983F" w14:textId="4B586FC0" w:rsidR="00C84B72" w:rsidRPr="00C84B72" w:rsidDel="00871F42" w:rsidRDefault="00C84B72" w:rsidP="00916F2D">
            <w:pPr>
              <w:jc w:val="center"/>
              <w:rPr>
                <w:del w:id="1401" w:author="David Villota Miranda" w:date="2021-09-27T22:52:00Z"/>
                <w:rFonts w:ascii="Arial Narrow" w:hAnsi="Arial Narrow"/>
                <w:color w:val="000000"/>
                <w:sz w:val="18"/>
                <w:szCs w:val="16"/>
              </w:rPr>
            </w:pPr>
            <w:del w:id="1402" w:author="David Villota Miranda" w:date="2021-09-27T22:52:00Z">
              <w:r w:rsidRPr="00C84B72" w:rsidDel="00871F42">
                <w:rPr>
                  <w:rFonts w:ascii="Arial Narrow" w:hAnsi="Arial Narrow"/>
                  <w:color w:val="000000"/>
                  <w:sz w:val="18"/>
                  <w:szCs w:val="16"/>
                </w:rPr>
                <w:delText>0,085</w:delText>
              </w:r>
            </w:del>
          </w:p>
        </w:tc>
        <w:tc>
          <w:tcPr>
            <w:tcW w:w="619" w:type="dxa"/>
            <w:tcBorders>
              <w:top w:val="nil"/>
              <w:left w:val="single" w:sz="6" w:space="0" w:color="auto"/>
              <w:bottom w:val="nil"/>
              <w:right w:val="single" w:sz="6" w:space="0" w:color="auto"/>
            </w:tcBorders>
            <w:shd w:val="clear" w:color="auto" w:fill="auto"/>
            <w:noWrap/>
            <w:vAlign w:val="bottom"/>
            <w:hideMark/>
          </w:tcPr>
          <w:p w14:paraId="1037AB57" w14:textId="6B21724F" w:rsidR="00C84B72" w:rsidRPr="00C84B72" w:rsidDel="00871F42" w:rsidRDefault="00C84B72" w:rsidP="00916F2D">
            <w:pPr>
              <w:jc w:val="center"/>
              <w:rPr>
                <w:del w:id="1403" w:author="David Villota Miranda" w:date="2021-09-27T22:52:00Z"/>
                <w:rFonts w:ascii="Arial Narrow" w:hAnsi="Arial Narrow"/>
                <w:color w:val="000000"/>
                <w:sz w:val="18"/>
                <w:szCs w:val="16"/>
              </w:rPr>
            </w:pPr>
            <w:del w:id="1404" w:author="David Villota Miranda" w:date="2021-09-27T22:52:00Z">
              <w:r w:rsidRPr="00C84B72" w:rsidDel="00871F42">
                <w:rPr>
                  <w:rFonts w:ascii="Arial Narrow" w:hAnsi="Arial Narrow"/>
                  <w:color w:val="000000"/>
                  <w:sz w:val="18"/>
                  <w:szCs w:val="16"/>
                </w:rPr>
                <w:delText>0,940</w:delText>
              </w:r>
            </w:del>
          </w:p>
        </w:tc>
        <w:tc>
          <w:tcPr>
            <w:tcW w:w="567" w:type="dxa"/>
            <w:tcBorders>
              <w:top w:val="nil"/>
              <w:left w:val="single" w:sz="6" w:space="0" w:color="auto"/>
              <w:bottom w:val="nil"/>
              <w:right w:val="single" w:sz="6" w:space="0" w:color="auto"/>
            </w:tcBorders>
            <w:shd w:val="clear" w:color="auto" w:fill="auto"/>
            <w:noWrap/>
            <w:vAlign w:val="bottom"/>
            <w:hideMark/>
          </w:tcPr>
          <w:p w14:paraId="42B4E539" w14:textId="7C88B091" w:rsidR="00C84B72" w:rsidRPr="00C84B72" w:rsidDel="00871F42" w:rsidRDefault="00C84B72" w:rsidP="00916F2D">
            <w:pPr>
              <w:jc w:val="center"/>
              <w:rPr>
                <w:del w:id="1405" w:author="David Villota Miranda" w:date="2021-09-27T22:52:00Z"/>
                <w:rFonts w:ascii="Arial Narrow" w:hAnsi="Arial Narrow"/>
                <w:color w:val="000000"/>
                <w:sz w:val="18"/>
                <w:szCs w:val="16"/>
              </w:rPr>
            </w:pPr>
            <w:del w:id="1406" w:author="David Villota Miranda" w:date="2021-09-27T22:52:00Z">
              <w:r w:rsidRPr="00C84B72" w:rsidDel="00871F42">
                <w:rPr>
                  <w:rFonts w:ascii="Arial Narrow" w:hAnsi="Arial Narrow"/>
                  <w:color w:val="000000"/>
                  <w:sz w:val="18"/>
                  <w:szCs w:val="16"/>
                </w:rPr>
                <w:delText>0,100</w:delText>
              </w:r>
            </w:del>
          </w:p>
        </w:tc>
        <w:tc>
          <w:tcPr>
            <w:tcW w:w="527" w:type="dxa"/>
            <w:tcBorders>
              <w:top w:val="nil"/>
              <w:left w:val="single" w:sz="6" w:space="0" w:color="auto"/>
              <w:bottom w:val="nil"/>
              <w:right w:val="single" w:sz="6" w:space="0" w:color="auto"/>
            </w:tcBorders>
            <w:shd w:val="clear" w:color="auto" w:fill="auto"/>
            <w:noWrap/>
            <w:vAlign w:val="bottom"/>
            <w:hideMark/>
          </w:tcPr>
          <w:p w14:paraId="30CA9386" w14:textId="1C1DF45B" w:rsidR="00C84B72" w:rsidRPr="00C84B72" w:rsidDel="00871F42" w:rsidRDefault="00C84B72" w:rsidP="00916F2D">
            <w:pPr>
              <w:jc w:val="center"/>
              <w:rPr>
                <w:del w:id="1407" w:author="David Villota Miranda" w:date="2021-09-27T22:52:00Z"/>
                <w:rFonts w:ascii="Arial Narrow" w:hAnsi="Arial Narrow"/>
                <w:color w:val="000000"/>
                <w:sz w:val="18"/>
                <w:szCs w:val="16"/>
              </w:rPr>
            </w:pPr>
            <w:del w:id="1408" w:author="David Villota Miranda" w:date="2021-09-27T22:52:00Z">
              <w:r w:rsidRPr="00C84B72" w:rsidDel="00871F42">
                <w:rPr>
                  <w:rFonts w:ascii="Arial Narrow" w:hAnsi="Arial Narrow"/>
                  <w:color w:val="000000"/>
                  <w:sz w:val="18"/>
                  <w:szCs w:val="16"/>
                </w:rPr>
                <w:delText>0,243</w:delText>
              </w:r>
            </w:del>
          </w:p>
        </w:tc>
        <w:tc>
          <w:tcPr>
            <w:tcW w:w="607" w:type="dxa"/>
            <w:tcBorders>
              <w:top w:val="nil"/>
              <w:left w:val="single" w:sz="6" w:space="0" w:color="auto"/>
              <w:bottom w:val="nil"/>
              <w:right w:val="single" w:sz="6" w:space="0" w:color="auto"/>
            </w:tcBorders>
            <w:shd w:val="clear" w:color="auto" w:fill="auto"/>
            <w:noWrap/>
            <w:vAlign w:val="bottom"/>
            <w:hideMark/>
          </w:tcPr>
          <w:p w14:paraId="668A5105" w14:textId="19C8C3D0" w:rsidR="00C84B72" w:rsidRPr="00C84B72" w:rsidDel="00871F42" w:rsidRDefault="00C84B72" w:rsidP="00916F2D">
            <w:pPr>
              <w:jc w:val="center"/>
              <w:rPr>
                <w:del w:id="1409" w:author="David Villota Miranda" w:date="2021-09-27T22:52:00Z"/>
                <w:rFonts w:ascii="Arial Narrow" w:hAnsi="Arial Narrow"/>
                <w:color w:val="000000"/>
                <w:sz w:val="18"/>
                <w:szCs w:val="16"/>
              </w:rPr>
            </w:pPr>
            <w:del w:id="1410" w:author="David Villota Miranda" w:date="2021-09-27T22:52:00Z">
              <w:r w:rsidRPr="00C84B72" w:rsidDel="00871F42">
                <w:rPr>
                  <w:rFonts w:ascii="Arial Narrow" w:hAnsi="Arial Narrow"/>
                  <w:color w:val="000000"/>
                  <w:sz w:val="18"/>
                  <w:szCs w:val="16"/>
                </w:rPr>
                <w:delText>0,456</w:delText>
              </w:r>
            </w:del>
          </w:p>
        </w:tc>
        <w:tc>
          <w:tcPr>
            <w:tcW w:w="567" w:type="dxa"/>
            <w:tcBorders>
              <w:top w:val="nil"/>
              <w:left w:val="single" w:sz="6" w:space="0" w:color="auto"/>
              <w:bottom w:val="nil"/>
              <w:right w:val="single" w:sz="6" w:space="0" w:color="auto"/>
            </w:tcBorders>
            <w:shd w:val="clear" w:color="auto" w:fill="auto"/>
            <w:noWrap/>
            <w:vAlign w:val="bottom"/>
            <w:hideMark/>
          </w:tcPr>
          <w:p w14:paraId="635328BF" w14:textId="746DA43C" w:rsidR="00C84B72" w:rsidRPr="00C84B72" w:rsidDel="00871F42" w:rsidRDefault="00C84B72" w:rsidP="00916F2D">
            <w:pPr>
              <w:jc w:val="center"/>
              <w:rPr>
                <w:del w:id="1411" w:author="David Villota Miranda" w:date="2021-09-27T22:52:00Z"/>
                <w:rFonts w:ascii="Arial Narrow" w:hAnsi="Arial Narrow"/>
                <w:color w:val="000000"/>
                <w:sz w:val="18"/>
                <w:szCs w:val="16"/>
              </w:rPr>
            </w:pPr>
            <w:del w:id="1412" w:author="David Villota Miranda" w:date="2021-09-27T22:52:00Z">
              <w:r w:rsidRPr="00C84B72" w:rsidDel="00871F42">
                <w:rPr>
                  <w:rFonts w:ascii="Arial Narrow" w:hAnsi="Arial Narrow"/>
                  <w:color w:val="000000"/>
                  <w:sz w:val="18"/>
                  <w:szCs w:val="16"/>
                </w:rPr>
                <w:delText>0,324</w:delText>
              </w:r>
            </w:del>
          </w:p>
        </w:tc>
        <w:tc>
          <w:tcPr>
            <w:tcW w:w="567" w:type="dxa"/>
            <w:tcBorders>
              <w:left w:val="single" w:sz="6" w:space="0" w:color="auto"/>
            </w:tcBorders>
            <w:shd w:val="clear" w:color="auto" w:fill="auto"/>
            <w:noWrap/>
            <w:vAlign w:val="bottom"/>
            <w:hideMark/>
          </w:tcPr>
          <w:p w14:paraId="084F11DD" w14:textId="6F26ED77" w:rsidR="00C84B72" w:rsidRPr="00C84B72" w:rsidDel="00871F42" w:rsidRDefault="00C84B72" w:rsidP="00916F2D">
            <w:pPr>
              <w:jc w:val="center"/>
              <w:rPr>
                <w:del w:id="1413" w:author="David Villota Miranda" w:date="2021-09-27T22:52:00Z"/>
                <w:rFonts w:ascii="Arial Narrow" w:hAnsi="Arial Narrow"/>
                <w:color w:val="000000"/>
                <w:sz w:val="18"/>
                <w:szCs w:val="16"/>
              </w:rPr>
            </w:pPr>
            <w:del w:id="1414" w:author="David Villota Miranda" w:date="2021-09-27T22:52:00Z">
              <w:r w:rsidRPr="00C84B72" w:rsidDel="00871F42">
                <w:rPr>
                  <w:rFonts w:ascii="Arial Narrow" w:hAnsi="Arial Narrow"/>
                  <w:color w:val="000000"/>
                  <w:sz w:val="18"/>
                  <w:szCs w:val="16"/>
                </w:rPr>
                <w:delText>0,450</w:delText>
              </w:r>
            </w:del>
          </w:p>
        </w:tc>
      </w:tr>
      <w:tr w:rsidR="00C84B72" w:rsidRPr="00C84B72" w:rsidDel="00871F42" w14:paraId="3E0E05B9" w14:textId="050F198A" w:rsidTr="00C84B72">
        <w:trPr>
          <w:trHeight w:val="288"/>
          <w:del w:id="1415" w:author="David Villota Miranda" w:date="2021-09-27T22:52:00Z"/>
        </w:trPr>
        <w:tc>
          <w:tcPr>
            <w:tcW w:w="515" w:type="dxa"/>
            <w:tcBorders>
              <w:top w:val="nil"/>
              <w:bottom w:val="nil"/>
              <w:right w:val="single" w:sz="6" w:space="0" w:color="auto"/>
            </w:tcBorders>
            <w:shd w:val="clear" w:color="auto" w:fill="auto"/>
            <w:noWrap/>
            <w:vAlign w:val="bottom"/>
            <w:hideMark/>
          </w:tcPr>
          <w:p w14:paraId="5D1A2923" w14:textId="02C742CF" w:rsidR="00C84B72" w:rsidRPr="00C84B72" w:rsidDel="00871F42" w:rsidRDefault="00C84B72" w:rsidP="00916F2D">
            <w:pPr>
              <w:jc w:val="center"/>
              <w:rPr>
                <w:del w:id="1416" w:author="David Villota Miranda" w:date="2021-09-27T22:52:00Z"/>
                <w:rFonts w:ascii="Arial Narrow" w:hAnsi="Arial Narrow"/>
                <w:color w:val="000000"/>
                <w:sz w:val="18"/>
                <w:szCs w:val="16"/>
              </w:rPr>
            </w:pPr>
            <w:del w:id="1417" w:author="David Villota Miranda" w:date="2021-09-27T22:52:00Z">
              <w:r w:rsidRPr="00C84B72" w:rsidDel="00871F42">
                <w:rPr>
                  <w:rFonts w:ascii="Arial Narrow" w:hAnsi="Arial Narrow"/>
                  <w:color w:val="000000"/>
                  <w:sz w:val="18"/>
                  <w:szCs w:val="16"/>
                </w:rPr>
                <w:delText>0,350</w:delText>
              </w:r>
            </w:del>
          </w:p>
        </w:tc>
        <w:tc>
          <w:tcPr>
            <w:tcW w:w="631" w:type="dxa"/>
            <w:tcBorders>
              <w:top w:val="nil"/>
              <w:left w:val="single" w:sz="6" w:space="0" w:color="auto"/>
              <w:bottom w:val="nil"/>
              <w:right w:val="single" w:sz="6" w:space="0" w:color="auto"/>
            </w:tcBorders>
            <w:shd w:val="clear" w:color="auto" w:fill="auto"/>
            <w:noWrap/>
            <w:vAlign w:val="bottom"/>
            <w:hideMark/>
          </w:tcPr>
          <w:p w14:paraId="4FA91EBF" w14:textId="7D57C19C" w:rsidR="00C84B72" w:rsidRPr="00C84B72" w:rsidDel="00871F42" w:rsidRDefault="00C84B72" w:rsidP="00916F2D">
            <w:pPr>
              <w:jc w:val="center"/>
              <w:rPr>
                <w:del w:id="1418" w:author="David Villota Miranda" w:date="2021-09-27T22:52:00Z"/>
                <w:rFonts w:ascii="Arial Narrow" w:hAnsi="Arial Narrow"/>
                <w:color w:val="000000"/>
                <w:sz w:val="18"/>
                <w:szCs w:val="16"/>
              </w:rPr>
            </w:pPr>
            <w:del w:id="1419" w:author="David Villota Miranda" w:date="2021-09-27T22:52:00Z">
              <w:r w:rsidRPr="00C84B72" w:rsidDel="00871F42">
                <w:rPr>
                  <w:rFonts w:ascii="Arial Narrow" w:hAnsi="Arial Narrow"/>
                  <w:color w:val="000000"/>
                  <w:sz w:val="18"/>
                  <w:szCs w:val="16"/>
                </w:rPr>
                <w:delText>0,257</w:delText>
              </w:r>
            </w:del>
          </w:p>
        </w:tc>
        <w:tc>
          <w:tcPr>
            <w:tcW w:w="613" w:type="dxa"/>
            <w:tcBorders>
              <w:top w:val="nil"/>
              <w:left w:val="single" w:sz="6" w:space="0" w:color="auto"/>
              <w:bottom w:val="nil"/>
              <w:right w:val="single" w:sz="6" w:space="0" w:color="auto"/>
            </w:tcBorders>
            <w:shd w:val="clear" w:color="auto" w:fill="auto"/>
            <w:noWrap/>
            <w:vAlign w:val="bottom"/>
            <w:hideMark/>
          </w:tcPr>
          <w:p w14:paraId="260D68F8" w14:textId="0CBE9218" w:rsidR="00C84B72" w:rsidRPr="00C84B72" w:rsidDel="00871F42" w:rsidRDefault="00C84B72" w:rsidP="00916F2D">
            <w:pPr>
              <w:jc w:val="center"/>
              <w:rPr>
                <w:del w:id="1420" w:author="David Villota Miranda" w:date="2021-09-27T22:52:00Z"/>
                <w:rFonts w:ascii="Arial Narrow" w:hAnsi="Arial Narrow"/>
                <w:color w:val="000000"/>
                <w:sz w:val="18"/>
                <w:szCs w:val="16"/>
              </w:rPr>
            </w:pPr>
            <w:del w:id="1421" w:author="David Villota Miranda" w:date="2021-09-27T22:52:00Z">
              <w:r w:rsidRPr="00C84B72" w:rsidDel="00871F42">
                <w:rPr>
                  <w:rFonts w:ascii="Arial Narrow" w:hAnsi="Arial Narrow"/>
                  <w:color w:val="000000"/>
                  <w:sz w:val="18"/>
                  <w:szCs w:val="16"/>
                </w:rPr>
                <w:delText>0,212</w:delText>
              </w:r>
            </w:del>
          </w:p>
        </w:tc>
        <w:tc>
          <w:tcPr>
            <w:tcW w:w="709" w:type="dxa"/>
            <w:tcBorders>
              <w:top w:val="nil"/>
              <w:left w:val="single" w:sz="6" w:space="0" w:color="auto"/>
              <w:bottom w:val="nil"/>
              <w:right w:val="single" w:sz="6" w:space="0" w:color="auto"/>
            </w:tcBorders>
            <w:shd w:val="clear" w:color="auto" w:fill="auto"/>
            <w:noWrap/>
            <w:vAlign w:val="bottom"/>
            <w:hideMark/>
          </w:tcPr>
          <w:p w14:paraId="6B80B4ED" w14:textId="7BB2B958" w:rsidR="00C84B72" w:rsidRPr="00C84B72" w:rsidDel="00871F42" w:rsidRDefault="00C84B72" w:rsidP="00916F2D">
            <w:pPr>
              <w:jc w:val="center"/>
              <w:rPr>
                <w:del w:id="1422" w:author="David Villota Miranda" w:date="2021-09-27T22:52:00Z"/>
                <w:rFonts w:ascii="Arial Narrow" w:hAnsi="Arial Narrow"/>
                <w:color w:val="000000"/>
                <w:sz w:val="18"/>
                <w:szCs w:val="16"/>
              </w:rPr>
            </w:pPr>
            <w:del w:id="1423" w:author="David Villota Miranda" w:date="2021-09-27T22:52:00Z">
              <w:r w:rsidRPr="00C84B72" w:rsidDel="00871F42">
                <w:rPr>
                  <w:rFonts w:ascii="Arial Narrow" w:hAnsi="Arial Narrow"/>
                  <w:color w:val="000000"/>
                  <w:sz w:val="18"/>
                  <w:szCs w:val="16"/>
                </w:rPr>
                <w:delText>0,469</w:delText>
              </w:r>
            </w:del>
          </w:p>
        </w:tc>
        <w:tc>
          <w:tcPr>
            <w:tcW w:w="567" w:type="dxa"/>
            <w:tcBorders>
              <w:top w:val="nil"/>
              <w:left w:val="single" w:sz="6" w:space="0" w:color="auto"/>
              <w:bottom w:val="nil"/>
              <w:right w:val="single" w:sz="6" w:space="0" w:color="auto"/>
            </w:tcBorders>
            <w:shd w:val="clear" w:color="auto" w:fill="auto"/>
            <w:noWrap/>
            <w:vAlign w:val="bottom"/>
            <w:hideMark/>
          </w:tcPr>
          <w:p w14:paraId="43A9E933" w14:textId="6D071887" w:rsidR="00C84B72" w:rsidRPr="00C84B72" w:rsidDel="00871F42" w:rsidRDefault="00C84B72" w:rsidP="00916F2D">
            <w:pPr>
              <w:jc w:val="center"/>
              <w:rPr>
                <w:del w:id="1424" w:author="David Villota Miranda" w:date="2021-09-27T22:52:00Z"/>
                <w:rFonts w:ascii="Arial Narrow" w:hAnsi="Arial Narrow"/>
                <w:color w:val="000000"/>
                <w:sz w:val="18"/>
                <w:szCs w:val="16"/>
              </w:rPr>
            </w:pPr>
            <w:del w:id="1425" w:author="David Villota Miranda" w:date="2021-09-27T22:52:00Z">
              <w:r w:rsidRPr="00C84B72" w:rsidDel="00871F42">
                <w:rPr>
                  <w:rFonts w:ascii="Arial Narrow" w:hAnsi="Arial Narrow"/>
                  <w:color w:val="000000"/>
                  <w:sz w:val="18"/>
                  <w:szCs w:val="16"/>
                </w:rPr>
                <w:delText>0,066</w:delText>
              </w:r>
            </w:del>
          </w:p>
        </w:tc>
        <w:tc>
          <w:tcPr>
            <w:tcW w:w="567" w:type="dxa"/>
            <w:tcBorders>
              <w:top w:val="nil"/>
              <w:left w:val="single" w:sz="6" w:space="0" w:color="auto"/>
              <w:bottom w:val="nil"/>
              <w:right w:val="single" w:sz="6" w:space="0" w:color="auto"/>
            </w:tcBorders>
            <w:shd w:val="clear" w:color="auto" w:fill="auto"/>
            <w:noWrap/>
            <w:vAlign w:val="bottom"/>
            <w:hideMark/>
          </w:tcPr>
          <w:p w14:paraId="6864222A" w14:textId="231236C6" w:rsidR="00C84B72" w:rsidRPr="00C84B72" w:rsidDel="00871F42" w:rsidRDefault="00C84B72" w:rsidP="00916F2D">
            <w:pPr>
              <w:jc w:val="center"/>
              <w:rPr>
                <w:del w:id="1426" w:author="David Villota Miranda" w:date="2021-09-27T22:52:00Z"/>
                <w:rFonts w:ascii="Arial Narrow" w:hAnsi="Arial Narrow"/>
                <w:color w:val="000000"/>
                <w:sz w:val="18"/>
                <w:szCs w:val="16"/>
              </w:rPr>
            </w:pPr>
            <w:del w:id="1427" w:author="David Villota Miranda" w:date="2021-09-27T22:52:00Z">
              <w:r w:rsidRPr="00C84B72" w:rsidDel="00871F42">
                <w:rPr>
                  <w:rFonts w:ascii="Arial Narrow" w:hAnsi="Arial Narrow"/>
                  <w:color w:val="000000"/>
                  <w:sz w:val="18"/>
                  <w:szCs w:val="16"/>
                </w:rPr>
                <w:delText>0,153</w:delText>
              </w:r>
            </w:del>
          </w:p>
        </w:tc>
        <w:tc>
          <w:tcPr>
            <w:tcW w:w="515" w:type="dxa"/>
            <w:tcBorders>
              <w:top w:val="nil"/>
              <w:left w:val="single" w:sz="6" w:space="0" w:color="auto"/>
              <w:bottom w:val="nil"/>
              <w:right w:val="single" w:sz="6" w:space="0" w:color="auto"/>
            </w:tcBorders>
            <w:shd w:val="clear" w:color="auto" w:fill="auto"/>
            <w:noWrap/>
            <w:vAlign w:val="bottom"/>
            <w:hideMark/>
          </w:tcPr>
          <w:p w14:paraId="647FA0E3" w14:textId="09ED6323" w:rsidR="00C84B72" w:rsidRPr="00C84B72" w:rsidDel="00871F42" w:rsidRDefault="00C84B72" w:rsidP="00916F2D">
            <w:pPr>
              <w:jc w:val="center"/>
              <w:rPr>
                <w:del w:id="1428" w:author="David Villota Miranda" w:date="2021-09-27T22:52:00Z"/>
                <w:rFonts w:ascii="Arial Narrow" w:hAnsi="Arial Narrow"/>
                <w:color w:val="000000"/>
                <w:sz w:val="18"/>
                <w:szCs w:val="16"/>
              </w:rPr>
            </w:pPr>
            <w:del w:id="1429" w:author="David Villota Miranda" w:date="2021-09-27T22:52:00Z">
              <w:r w:rsidRPr="00C84B72" w:rsidDel="00871F42">
                <w:rPr>
                  <w:rFonts w:ascii="Arial Narrow" w:hAnsi="Arial Narrow"/>
                  <w:color w:val="000000"/>
                  <w:sz w:val="18"/>
                  <w:szCs w:val="16"/>
                </w:rPr>
                <w:delText>0,088</w:delText>
              </w:r>
            </w:del>
          </w:p>
        </w:tc>
        <w:tc>
          <w:tcPr>
            <w:tcW w:w="619" w:type="dxa"/>
            <w:tcBorders>
              <w:top w:val="nil"/>
              <w:left w:val="single" w:sz="6" w:space="0" w:color="auto"/>
              <w:bottom w:val="nil"/>
              <w:right w:val="single" w:sz="6" w:space="0" w:color="auto"/>
            </w:tcBorders>
            <w:shd w:val="clear" w:color="auto" w:fill="auto"/>
            <w:noWrap/>
            <w:vAlign w:val="bottom"/>
            <w:hideMark/>
          </w:tcPr>
          <w:p w14:paraId="0F4C196E" w14:textId="048EB385" w:rsidR="00C84B72" w:rsidRPr="00C84B72" w:rsidDel="00871F42" w:rsidRDefault="00C84B72" w:rsidP="00916F2D">
            <w:pPr>
              <w:jc w:val="center"/>
              <w:rPr>
                <w:del w:id="1430" w:author="David Villota Miranda" w:date="2021-09-27T22:52:00Z"/>
                <w:rFonts w:ascii="Arial Narrow" w:hAnsi="Arial Narrow"/>
                <w:color w:val="000000"/>
                <w:sz w:val="18"/>
                <w:szCs w:val="16"/>
              </w:rPr>
            </w:pPr>
            <w:del w:id="1431" w:author="David Villota Miranda" w:date="2021-09-27T22:52:00Z">
              <w:r w:rsidRPr="00C84B72" w:rsidDel="00871F42">
                <w:rPr>
                  <w:rFonts w:ascii="Arial Narrow" w:hAnsi="Arial Narrow"/>
                  <w:color w:val="000000"/>
                  <w:sz w:val="18"/>
                  <w:szCs w:val="16"/>
                </w:rPr>
                <w:delText>0,913</w:delText>
              </w:r>
            </w:del>
          </w:p>
        </w:tc>
        <w:tc>
          <w:tcPr>
            <w:tcW w:w="567" w:type="dxa"/>
            <w:tcBorders>
              <w:top w:val="nil"/>
              <w:left w:val="single" w:sz="6" w:space="0" w:color="auto"/>
              <w:bottom w:val="nil"/>
              <w:right w:val="single" w:sz="6" w:space="0" w:color="auto"/>
            </w:tcBorders>
            <w:shd w:val="clear" w:color="auto" w:fill="auto"/>
            <w:noWrap/>
            <w:vAlign w:val="bottom"/>
            <w:hideMark/>
          </w:tcPr>
          <w:p w14:paraId="75785930" w14:textId="4A25B985" w:rsidR="00C84B72" w:rsidRPr="00C84B72" w:rsidDel="00871F42" w:rsidRDefault="00C84B72" w:rsidP="00916F2D">
            <w:pPr>
              <w:jc w:val="center"/>
              <w:rPr>
                <w:del w:id="1432" w:author="David Villota Miranda" w:date="2021-09-27T22:52:00Z"/>
                <w:rFonts w:ascii="Arial Narrow" w:hAnsi="Arial Narrow"/>
                <w:color w:val="000000"/>
                <w:sz w:val="18"/>
                <w:szCs w:val="16"/>
              </w:rPr>
            </w:pPr>
            <w:del w:id="1433" w:author="David Villota Miranda" w:date="2021-09-27T22:52:00Z">
              <w:r w:rsidRPr="00C84B72" w:rsidDel="00871F42">
                <w:rPr>
                  <w:rFonts w:ascii="Arial Narrow" w:hAnsi="Arial Narrow"/>
                  <w:color w:val="000000"/>
                  <w:sz w:val="18"/>
                  <w:szCs w:val="16"/>
                </w:rPr>
                <w:delText>0,150</w:delText>
              </w:r>
            </w:del>
          </w:p>
        </w:tc>
        <w:tc>
          <w:tcPr>
            <w:tcW w:w="527" w:type="dxa"/>
            <w:tcBorders>
              <w:top w:val="nil"/>
              <w:left w:val="single" w:sz="6" w:space="0" w:color="auto"/>
              <w:bottom w:val="nil"/>
              <w:right w:val="single" w:sz="6" w:space="0" w:color="auto"/>
            </w:tcBorders>
            <w:shd w:val="clear" w:color="auto" w:fill="auto"/>
            <w:noWrap/>
            <w:vAlign w:val="bottom"/>
            <w:hideMark/>
          </w:tcPr>
          <w:p w14:paraId="25028A8A" w14:textId="6C7FB1F5" w:rsidR="00C84B72" w:rsidRPr="00C84B72" w:rsidDel="00871F42" w:rsidRDefault="00C84B72" w:rsidP="00916F2D">
            <w:pPr>
              <w:jc w:val="center"/>
              <w:rPr>
                <w:del w:id="1434" w:author="David Villota Miranda" w:date="2021-09-27T22:52:00Z"/>
                <w:rFonts w:ascii="Arial Narrow" w:hAnsi="Arial Narrow"/>
                <w:color w:val="000000"/>
                <w:sz w:val="18"/>
                <w:szCs w:val="16"/>
              </w:rPr>
            </w:pPr>
            <w:del w:id="1435" w:author="David Villota Miranda" w:date="2021-09-27T22:52:00Z">
              <w:r w:rsidRPr="00C84B72" w:rsidDel="00871F42">
                <w:rPr>
                  <w:rFonts w:ascii="Arial Narrow" w:hAnsi="Arial Narrow"/>
                  <w:color w:val="000000"/>
                  <w:sz w:val="18"/>
                  <w:szCs w:val="16"/>
                </w:rPr>
                <w:delText>0,246</w:delText>
              </w:r>
            </w:del>
          </w:p>
        </w:tc>
        <w:tc>
          <w:tcPr>
            <w:tcW w:w="607" w:type="dxa"/>
            <w:tcBorders>
              <w:top w:val="nil"/>
              <w:left w:val="single" w:sz="6" w:space="0" w:color="auto"/>
              <w:bottom w:val="nil"/>
              <w:right w:val="single" w:sz="6" w:space="0" w:color="auto"/>
            </w:tcBorders>
            <w:shd w:val="clear" w:color="auto" w:fill="auto"/>
            <w:noWrap/>
            <w:vAlign w:val="bottom"/>
            <w:hideMark/>
          </w:tcPr>
          <w:p w14:paraId="6D898C99" w14:textId="6214F8CF" w:rsidR="00C84B72" w:rsidRPr="00C84B72" w:rsidDel="00871F42" w:rsidRDefault="00C84B72" w:rsidP="00916F2D">
            <w:pPr>
              <w:jc w:val="center"/>
              <w:rPr>
                <w:del w:id="1436" w:author="David Villota Miranda" w:date="2021-09-27T22:52:00Z"/>
                <w:rFonts w:ascii="Arial Narrow" w:hAnsi="Arial Narrow"/>
                <w:color w:val="000000"/>
                <w:sz w:val="18"/>
                <w:szCs w:val="16"/>
              </w:rPr>
            </w:pPr>
            <w:del w:id="1437" w:author="David Villota Miranda" w:date="2021-09-27T22:52:00Z">
              <w:r w:rsidRPr="00C84B72" w:rsidDel="00871F42">
                <w:rPr>
                  <w:rFonts w:ascii="Arial Narrow" w:hAnsi="Arial Narrow"/>
                  <w:color w:val="000000"/>
                  <w:sz w:val="18"/>
                  <w:szCs w:val="16"/>
                </w:rPr>
                <w:delText>0,434</w:delText>
              </w:r>
            </w:del>
          </w:p>
        </w:tc>
        <w:tc>
          <w:tcPr>
            <w:tcW w:w="567" w:type="dxa"/>
            <w:tcBorders>
              <w:top w:val="nil"/>
              <w:left w:val="single" w:sz="6" w:space="0" w:color="auto"/>
              <w:bottom w:val="nil"/>
              <w:right w:val="single" w:sz="6" w:space="0" w:color="auto"/>
            </w:tcBorders>
            <w:shd w:val="clear" w:color="auto" w:fill="auto"/>
            <w:noWrap/>
            <w:vAlign w:val="bottom"/>
            <w:hideMark/>
          </w:tcPr>
          <w:p w14:paraId="50E3B9D3" w14:textId="06899F90" w:rsidR="00C84B72" w:rsidRPr="00C84B72" w:rsidDel="00871F42" w:rsidRDefault="00C84B72" w:rsidP="00916F2D">
            <w:pPr>
              <w:jc w:val="center"/>
              <w:rPr>
                <w:del w:id="1438" w:author="David Villota Miranda" w:date="2021-09-27T22:52:00Z"/>
                <w:rFonts w:ascii="Arial Narrow" w:hAnsi="Arial Narrow"/>
                <w:color w:val="000000"/>
                <w:sz w:val="18"/>
                <w:szCs w:val="16"/>
              </w:rPr>
            </w:pPr>
            <w:del w:id="1439" w:author="David Villota Miranda" w:date="2021-09-27T22:52:00Z">
              <w:r w:rsidRPr="00C84B72" w:rsidDel="00871F42">
                <w:rPr>
                  <w:rFonts w:ascii="Arial Narrow" w:hAnsi="Arial Narrow"/>
                  <w:color w:val="000000"/>
                  <w:sz w:val="18"/>
                  <w:szCs w:val="16"/>
                </w:rPr>
                <w:delText>0,312</w:delText>
              </w:r>
            </w:del>
          </w:p>
        </w:tc>
        <w:tc>
          <w:tcPr>
            <w:tcW w:w="567" w:type="dxa"/>
            <w:tcBorders>
              <w:left w:val="single" w:sz="6" w:space="0" w:color="auto"/>
            </w:tcBorders>
            <w:shd w:val="clear" w:color="auto" w:fill="auto"/>
            <w:noWrap/>
            <w:vAlign w:val="bottom"/>
            <w:hideMark/>
          </w:tcPr>
          <w:p w14:paraId="4B5CB163" w14:textId="699144F3" w:rsidR="00C84B72" w:rsidRPr="00C84B72" w:rsidDel="00871F42" w:rsidRDefault="00C84B72" w:rsidP="00916F2D">
            <w:pPr>
              <w:jc w:val="center"/>
              <w:rPr>
                <w:del w:id="1440" w:author="David Villota Miranda" w:date="2021-09-27T22:52:00Z"/>
                <w:rFonts w:ascii="Arial Narrow" w:hAnsi="Arial Narrow"/>
                <w:color w:val="000000"/>
                <w:sz w:val="18"/>
                <w:szCs w:val="16"/>
              </w:rPr>
            </w:pPr>
            <w:del w:id="1441" w:author="David Villota Miranda" w:date="2021-09-27T22:52:00Z">
              <w:r w:rsidRPr="00C84B72" w:rsidDel="00871F42">
                <w:rPr>
                  <w:rFonts w:ascii="Arial Narrow" w:hAnsi="Arial Narrow"/>
                  <w:color w:val="000000"/>
                  <w:sz w:val="18"/>
                  <w:szCs w:val="16"/>
                </w:rPr>
                <w:delText>0,425</w:delText>
              </w:r>
            </w:del>
          </w:p>
        </w:tc>
      </w:tr>
      <w:tr w:rsidR="00C84B72" w:rsidRPr="00C84B72" w:rsidDel="00871F42" w14:paraId="7E74705D" w14:textId="48F2AD5B" w:rsidTr="00C84B72">
        <w:trPr>
          <w:trHeight w:val="288"/>
          <w:del w:id="1442" w:author="David Villota Miranda" w:date="2021-09-27T22:52:00Z"/>
        </w:trPr>
        <w:tc>
          <w:tcPr>
            <w:tcW w:w="515" w:type="dxa"/>
            <w:tcBorders>
              <w:top w:val="nil"/>
              <w:bottom w:val="nil"/>
              <w:right w:val="single" w:sz="6" w:space="0" w:color="auto"/>
            </w:tcBorders>
            <w:shd w:val="clear" w:color="auto" w:fill="auto"/>
            <w:noWrap/>
            <w:vAlign w:val="bottom"/>
            <w:hideMark/>
          </w:tcPr>
          <w:p w14:paraId="3AFE4D1E" w14:textId="2ED1FDAA" w:rsidR="00C84B72" w:rsidRPr="00C84B72" w:rsidDel="00871F42" w:rsidRDefault="00C84B72" w:rsidP="00916F2D">
            <w:pPr>
              <w:jc w:val="center"/>
              <w:rPr>
                <w:del w:id="1443" w:author="David Villota Miranda" w:date="2021-09-27T22:52:00Z"/>
                <w:rFonts w:ascii="Arial Narrow" w:hAnsi="Arial Narrow"/>
                <w:color w:val="000000"/>
                <w:sz w:val="18"/>
                <w:szCs w:val="16"/>
              </w:rPr>
            </w:pPr>
            <w:del w:id="1444" w:author="David Villota Miranda" w:date="2021-09-27T22:52:00Z">
              <w:r w:rsidRPr="00C84B72" w:rsidDel="00871F42">
                <w:rPr>
                  <w:rFonts w:ascii="Arial Narrow" w:hAnsi="Arial Narrow"/>
                  <w:color w:val="000000"/>
                  <w:sz w:val="18"/>
                  <w:szCs w:val="16"/>
                </w:rPr>
                <w:delText>0,300</w:delText>
              </w:r>
            </w:del>
          </w:p>
        </w:tc>
        <w:tc>
          <w:tcPr>
            <w:tcW w:w="631" w:type="dxa"/>
            <w:tcBorders>
              <w:top w:val="nil"/>
              <w:left w:val="single" w:sz="6" w:space="0" w:color="auto"/>
              <w:bottom w:val="nil"/>
              <w:right w:val="single" w:sz="6" w:space="0" w:color="auto"/>
            </w:tcBorders>
            <w:shd w:val="clear" w:color="auto" w:fill="auto"/>
            <w:noWrap/>
            <w:vAlign w:val="bottom"/>
            <w:hideMark/>
          </w:tcPr>
          <w:p w14:paraId="48E1599B" w14:textId="365827C3" w:rsidR="00C84B72" w:rsidRPr="00C84B72" w:rsidDel="00871F42" w:rsidRDefault="00C84B72" w:rsidP="00916F2D">
            <w:pPr>
              <w:jc w:val="center"/>
              <w:rPr>
                <w:del w:id="1445" w:author="David Villota Miranda" w:date="2021-09-27T22:52:00Z"/>
                <w:rFonts w:ascii="Arial Narrow" w:hAnsi="Arial Narrow"/>
                <w:color w:val="000000"/>
                <w:sz w:val="18"/>
                <w:szCs w:val="16"/>
              </w:rPr>
            </w:pPr>
            <w:del w:id="1446" w:author="David Villota Miranda" w:date="2021-09-27T22:52:00Z">
              <w:r w:rsidRPr="00C84B72" w:rsidDel="00871F42">
                <w:rPr>
                  <w:rFonts w:ascii="Arial Narrow" w:hAnsi="Arial Narrow"/>
                  <w:color w:val="000000"/>
                  <w:sz w:val="18"/>
                  <w:szCs w:val="16"/>
                </w:rPr>
                <w:delText>0,265</w:delText>
              </w:r>
            </w:del>
          </w:p>
        </w:tc>
        <w:tc>
          <w:tcPr>
            <w:tcW w:w="613" w:type="dxa"/>
            <w:tcBorders>
              <w:top w:val="nil"/>
              <w:left w:val="single" w:sz="6" w:space="0" w:color="auto"/>
              <w:bottom w:val="nil"/>
              <w:right w:val="single" w:sz="6" w:space="0" w:color="auto"/>
            </w:tcBorders>
            <w:shd w:val="clear" w:color="auto" w:fill="auto"/>
            <w:noWrap/>
            <w:vAlign w:val="bottom"/>
            <w:hideMark/>
          </w:tcPr>
          <w:p w14:paraId="083763C2" w14:textId="119E6811" w:rsidR="00C84B72" w:rsidRPr="00C84B72" w:rsidDel="00871F42" w:rsidRDefault="00C84B72" w:rsidP="00916F2D">
            <w:pPr>
              <w:jc w:val="center"/>
              <w:rPr>
                <w:del w:id="1447" w:author="David Villota Miranda" w:date="2021-09-27T22:52:00Z"/>
                <w:rFonts w:ascii="Arial Narrow" w:hAnsi="Arial Narrow"/>
                <w:color w:val="000000"/>
                <w:sz w:val="18"/>
                <w:szCs w:val="16"/>
              </w:rPr>
            </w:pPr>
            <w:del w:id="1448" w:author="David Villota Miranda" w:date="2021-09-27T22:52:00Z">
              <w:r w:rsidRPr="00C84B72" w:rsidDel="00871F42">
                <w:rPr>
                  <w:rFonts w:ascii="Arial Narrow" w:hAnsi="Arial Narrow"/>
                  <w:color w:val="000000"/>
                  <w:sz w:val="18"/>
                  <w:szCs w:val="16"/>
                </w:rPr>
                <w:delText>0,183</w:delText>
              </w:r>
            </w:del>
          </w:p>
        </w:tc>
        <w:tc>
          <w:tcPr>
            <w:tcW w:w="709" w:type="dxa"/>
            <w:tcBorders>
              <w:top w:val="nil"/>
              <w:left w:val="single" w:sz="6" w:space="0" w:color="auto"/>
              <w:bottom w:val="nil"/>
              <w:right w:val="single" w:sz="6" w:space="0" w:color="auto"/>
            </w:tcBorders>
            <w:shd w:val="clear" w:color="auto" w:fill="auto"/>
            <w:noWrap/>
            <w:vAlign w:val="bottom"/>
            <w:hideMark/>
          </w:tcPr>
          <w:p w14:paraId="4FFAB1CA" w14:textId="141758FF" w:rsidR="00C84B72" w:rsidRPr="00C84B72" w:rsidDel="00871F42" w:rsidRDefault="00C84B72" w:rsidP="00916F2D">
            <w:pPr>
              <w:jc w:val="center"/>
              <w:rPr>
                <w:del w:id="1449" w:author="David Villota Miranda" w:date="2021-09-27T22:52:00Z"/>
                <w:rFonts w:ascii="Arial Narrow" w:hAnsi="Arial Narrow"/>
                <w:color w:val="000000"/>
                <w:sz w:val="18"/>
                <w:szCs w:val="16"/>
              </w:rPr>
            </w:pPr>
            <w:del w:id="1450" w:author="David Villota Miranda" w:date="2021-09-27T22:52:00Z">
              <w:r w:rsidRPr="00C84B72" w:rsidDel="00871F42">
                <w:rPr>
                  <w:rFonts w:ascii="Arial Narrow" w:hAnsi="Arial Narrow"/>
                  <w:color w:val="000000"/>
                  <w:sz w:val="18"/>
                  <w:szCs w:val="16"/>
                </w:rPr>
                <w:delText>0,448</w:delText>
              </w:r>
            </w:del>
          </w:p>
        </w:tc>
        <w:tc>
          <w:tcPr>
            <w:tcW w:w="567" w:type="dxa"/>
            <w:tcBorders>
              <w:top w:val="nil"/>
              <w:left w:val="single" w:sz="6" w:space="0" w:color="auto"/>
              <w:bottom w:val="nil"/>
              <w:right w:val="single" w:sz="6" w:space="0" w:color="auto"/>
            </w:tcBorders>
            <w:shd w:val="clear" w:color="auto" w:fill="auto"/>
            <w:noWrap/>
            <w:vAlign w:val="bottom"/>
            <w:hideMark/>
          </w:tcPr>
          <w:p w14:paraId="5F836195" w14:textId="37DCEA16" w:rsidR="00C84B72" w:rsidRPr="00C84B72" w:rsidDel="00871F42" w:rsidRDefault="00C84B72" w:rsidP="00916F2D">
            <w:pPr>
              <w:jc w:val="center"/>
              <w:rPr>
                <w:del w:id="1451" w:author="David Villota Miranda" w:date="2021-09-27T22:52:00Z"/>
                <w:rFonts w:ascii="Arial Narrow" w:hAnsi="Arial Narrow"/>
                <w:color w:val="000000"/>
                <w:sz w:val="18"/>
                <w:szCs w:val="16"/>
              </w:rPr>
            </w:pPr>
            <w:del w:id="1452" w:author="David Villota Miranda" w:date="2021-09-27T22:52:00Z">
              <w:r w:rsidRPr="00C84B72" w:rsidDel="00871F42">
                <w:rPr>
                  <w:rFonts w:ascii="Arial Narrow" w:hAnsi="Arial Narrow"/>
                  <w:color w:val="000000"/>
                  <w:sz w:val="18"/>
                  <w:szCs w:val="16"/>
                </w:rPr>
                <w:delText>0,087</w:delText>
              </w:r>
            </w:del>
          </w:p>
        </w:tc>
        <w:tc>
          <w:tcPr>
            <w:tcW w:w="567" w:type="dxa"/>
            <w:tcBorders>
              <w:top w:val="nil"/>
              <w:left w:val="single" w:sz="6" w:space="0" w:color="auto"/>
              <w:bottom w:val="nil"/>
              <w:right w:val="single" w:sz="6" w:space="0" w:color="auto"/>
            </w:tcBorders>
            <w:shd w:val="clear" w:color="auto" w:fill="auto"/>
            <w:noWrap/>
            <w:vAlign w:val="bottom"/>
            <w:hideMark/>
          </w:tcPr>
          <w:p w14:paraId="4E436ABE" w14:textId="5CA79720" w:rsidR="00C84B72" w:rsidRPr="00C84B72" w:rsidDel="00871F42" w:rsidRDefault="00C84B72" w:rsidP="00916F2D">
            <w:pPr>
              <w:jc w:val="center"/>
              <w:rPr>
                <w:del w:id="1453" w:author="David Villota Miranda" w:date="2021-09-27T22:52:00Z"/>
                <w:rFonts w:ascii="Arial Narrow" w:hAnsi="Arial Narrow"/>
                <w:color w:val="000000"/>
                <w:sz w:val="18"/>
                <w:szCs w:val="16"/>
              </w:rPr>
            </w:pPr>
            <w:del w:id="1454" w:author="David Villota Miranda" w:date="2021-09-27T22:52:00Z">
              <w:r w:rsidRPr="00C84B72" w:rsidDel="00871F42">
                <w:rPr>
                  <w:rFonts w:ascii="Arial Narrow" w:hAnsi="Arial Narrow"/>
                  <w:color w:val="000000"/>
                  <w:sz w:val="18"/>
                  <w:szCs w:val="16"/>
                </w:rPr>
                <w:delText>0,177</w:delText>
              </w:r>
            </w:del>
          </w:p>
        </w:tc>
        <w:tc>
          <w:tcPr>
            <w:tcW w:w="515" w:type="dxa"/>
            <w:tcBorders>
              <w:top w:val="nil"/>
              <w:left w:val="single" w:sz="6" w:space="0" w:color="auto"/>
              <w:bottom w:val="nil"/>
              <w:right w:val="single" w:sz="6" w:space="0" w:color="auto"/>
            </w:tcBorders>
            <w:shd w:val="clear" w:color="auto" w:fill="auto"/>
            <w:noWrap/>
            <w:vAlign w:val="bottom"/>
            <w:hideMark/>
          </w:tcPr>
          <w:p w14:paraId="0B62DE28" w14:textId="329A60F4" w:rsidR="00C84B72" w:rsidRPr="00C84B72" w:rsidDel="00871F42" w:rsidRDefault="00C84B72" w:rsidP="00916F2D">
            <w:pPr>
              <w:jc w:val="center"/>
              <w:rPr>
                <w:del w:id="1455" w:author="David Villota Miranda" w:date="2021-09-27T22:52:00Z"/>
                <w:rFonts w:ascii="Arial Narrow" w:hAnsi="Arial Narrow"/>
                <w:color w:val="000000"/>
                <w:sz w:val="18"/>
                <w:szCs w:val="16"/>
              </w:rPr>
            </w:pPr>
            <w:del w:id="1456" w:author="David Villota Miranda" w:date="2021-09-27T22:52:00Z">
              <w:r w:rsidRPr="00C84B72" w:rsidDel="00871F42">
                <w:rPr>
                  <w:rFonts w:ascii="Arial Narrow" w:hAnsi="Arial Narrow"/>
                  <w:color w:val="000000"/>
                  <w:sz w:val="18"/>
                  <w:szCs w:val="16"/>
                </w:rPr>
                <w:delText>0,090</w:delText>
              </w:r>
            </w:del>
          </w:p>
        </w:tc>
        <w:tc>
          <w:tcPr>
            <w:tcW w:w="619" w:type="dxa"/>
            <w:tcBorders>
              <w:top w:val="nil"/>
              <w:left w:val="single" w:sz="6" w:space="0" w:color="auto"/>
              <w:bottom w:val="nil"/>
              <w:right w:val="single" w:sz="6" w:space="0" w:color="auto"/>
            </w:tcBorders>
            <w:shd w:val="clear" w:color="auto" w:fill="auto"/>
            <w:noWrap/>
            <w:vAlign w:val="bottom"/>
            <w:hideMark/>
          </w:tcPr>
          <w:p w14:paraId="6AF163EB" w14:textId="26291F41" w:rsidR="00C84B72" w:rsidRPr="00C84B72" w:rsidDel="00871F42" w:rsidRDefault="00C84B72" w:rsidP="00916F2D">
            <w:pPr>
              <w:jc w:val="center"/>
              <w:rPr>
                <w:del w:id="1457" w:author="David Villota Miranda" w:date="2021-09-27T22:52:00Z"/>
                <w:rFonts w:ascii="Arial Narrow" w:hAnsi="Arial Narrow"/>
                <w:color w:val="000000"/>
                <w:sz w:val="18"/>
                <w:szCs w:val="16"/>
              </w:rPr>
            </w:pPr>
            <w:del w:id="1458" w:author="David Villota Miranda" w:date="2021-09-27T22:52:00Z">
              <w:r w:rsidRPr="00C84B72" w:rsidDel="00871F42">
                <w:rPr>
                  <w:rFonts w:ascii="Arial Narrow" w:hAnsi="Arial Narrow"/>
                  <w:color w:val="000000"/>
                  <w:sz w:val="18"/>
                  <w:szCs w:val="16"/>
                </w:rPr>
                <w:delText>0,887</w:delText>
              </w:r>
            </w:del>
          </w:p>
        </w:tc>
        <w:tc>
          <w:tcPr>
            <w:tcW w:w="567" w:type="dxa"/>
            <w:tcBorders>
              <w:top w:val="nil"/>
              <w:left w:val="single" w:sz="6" w:space="0" w:color="auto"/>
              <w:bottom w:val="nil"/>
              <w:right w:val="single" w:sz="6" w:space="0" w:color="auto"/>
            </w:tcBorders>
            <w:shd w:val="clear" w:color="auto" w:fill="auto"/>
            <w:noWrap/>
            <w:vAlign w:val="bottom"/>
            <w:hideMark/>
          </w:tcPr>
          <w:p w14:paraId="499321D6" w14:textId="3C854CDF" w:rsidR="00C84B72" w:rsidRPr="00C84B72" w:rsidDel="00871F42" w:rsidRDefault="00C84B72" w:rsidP="00916F2D">
            <w:pPr>
              <w:jc w:val="center"/>
              <w:rPr>
                <w:del w:id="1459" w:author="David Villota Miranda" w:date="2021-09-27T22:52:00Z"/>
                <w:rFonts w:ascii="Arial Narrow" w:hAnsi="Arial Narrow"/>
                <w:color w:val="000000"/>
                <w:sz w:val="18"/>
                <w:szCs w:val="16"/>
              </w:rPr>
            </w:pPr>
            <w:del w:id="1460" w:author="David Villota Miranda" w:date="2021-09-27T22:52:00Z">
              <w:r w:rsidRPr="00C84B72" w:rsidDel="00871F42">
                <w:rPr>
                  <w:rFonts w:ascii="Arial Narrow" w:hAnsi="Arial Narrow"/>
                  <w:color w:val="000000"/>
                  <w:sz w:val="18"/>
                  <w:szCs w:val="16"/>
                </w:rPr>
                <w:delText>0,200</w:delText>
              </w:r>
            </w:del>
          </w:p>
        </w:tc>
        <w:tc>
          <w:tcPr>
            <w:tcW w:w="527" w:type="dxa"/>
            <w:tcBorders>
              <w:top w:val="nil"/>
              <w:left w:val="single" w:sz="6" w:space="0" w:color="auto"/>
              <w:bottom w:val="nil"/>
              <w:right w:val="single" w:sz="6" w:space="0" w:color="auto"/>
            </w:tcBorders>
            <w:shd w:val="clear" w:color="auto" w:fill="auto"/>
            <w:noWrap/>
            <w:vAlign w:val="bottom"/>
            <w:hideMark/>
          </w:tcPr>
          <w:p w14:paraId="2C85E523" w14:textId="779182A1" w:rsidR="00C84B72" w:rsidRPr="00C84B72" w:rsidDel="00871F42" w:rsidRDefault="00C84B72" w:rsidP="00916F2D">
            <w:pPr>
              <w:jc w:val="center"/>
              <w:rPr>
                <w:del w:id="1461" w:author="David Villota Miranda" w:date="2021-09-27T22:52:00Z"/>
                <w:rFonts w:ascii="Arial Narrow" w:hAnsi="Arial Narrow"/>
                <w:color w:val="000000"/>
                <w:sz w:val="18"/>
                <w:szCs w:val="16"/>
              </w:rPr>
            </w:pPr>
            <w:del w:id="1462" w:author="David Villota Miranda" w:date="2021-09-27T22:52:00Z">
              <w:r w:rsidRPr="00C84B72" w:rsidDel="00871F42">
                <w:rPr>
                  <w:rFonts w:ascii="Arial Narrow" w:hAnsi="Arial Narrow"/>
                  <w:color w:val="000000"/>
                  <w:sz w:val="18"/>
                  <w:szCs w:val="16"/>
                </w:rPr>
                <w:delText>0,250</w:delText>
              </w:r>
            </w:del>
          </w:p>
        </w:tc>
        <w:tc>
          <w:tcPr>
            <w:tcW w:w="607" w:type="dxa"/>
            <w:tcBorders>
              <w:top w:val="nil"/>
              <w:left w:val="single" w:sz="6" w:space="0" w:color="auto"/>
              <w:bottom w:val="nil"/>
              <w:right w:val="single" w:sz="6" w:space="0" w:color="auto"/>
            </w:tcBorders>
            <w:shd w:val="clear" w:color="auto" w:fill="auto"/>
            <w:noWrap/>
            <w:vAlign w:val="bottom"/>
            <w:hideMark/>
          </w:tcPr>
          <w:p w14:paraId="27B433C0" w14:textId="42E874BA" w:rsidR="00C84B72" w:rsidRPr="00C84B72" w:rsidDel="00871F42" w:rsidRDefault="00C84B72" w:rsidP="00916F2D">
            <w:pPr>
              <w:jc w:val="center"/>
              <w:rPr>
                <w:del w:id="1463" w:author="David Villota Miranda" w:date="2021-09-27T22:52:00Z"/>
                <w:rFonts w:ascii="Arial Narrow" w:hAnsi="Arial Narrow"/>
                <w:color w:val="000000"/>
                <w:sz w:val="18"/>
                <w:szCs w:val="16"/>
              </w:rPr>
            </w:pPr>
            <w:del w:id="1464" w:author="David Villota Miranda" w:date="2021-09-27T22:52:00Z">
              <w:r w:rsidRPr="00C84B72" w:rsidDel="00871F42">
                <w:rPr>
                  <w:rFonts w:ascii="Arial Narrow" w:hAnsi="Arial Narrow"/>
                  <w:color w:val="000000"/>
                  <w:sz w:val="18"/>
                  <w:szCs w:val="16"/>
                </w:rPr>
                <w:delText>0,411</w:delText>
              </w:r>
            </w:del>
          </w:p>
        </w:tc>
        <w:tc>
          <w:tcPr>
            <w:tcW w:w="567" w:type="dxa"/>
            <w:tcBorders>
              <w:top w:val="nil"/>
              <w:left w:val="single" w:sz="6" w:space="0" w:color="auto"/>
              <w:bottom w:val="nil"/>
              <w:right w:val="single" w:sz="6" w:space="0" w:color="auto"/>
            </w:tcBorders>
            <w:shd w:val="clear" w:color="auto" w:fill="auto"/>
            <w:noWrap/>
            <w:vAlign w:val="bottom"/>
            <w:hideMark/>
          </w:tcPr>
          <w:p w14:paraId="473223E4" w14:textId="34545009" w:rsidR="00C84B72" w:rsidRPr="00C84B72" w:rsidDel="00871F42" w:rsidRDefault="00C84B72" w:rsidP="00916F2D">
            <w:pPr>
              <w:jc w:val="center"/>
              <w:rPr>
                <w:del w:id="1465" w:author="David Villota Miranda" w:date="2021-09-27T22:52:00Z"/>
                <w:rFonts w:ascii="Arial Narrow" w:hAnsi="Arial Narrow"/>
                <w:color w:val="000000"/>
                <w:sz w:val="18"/>
                <w:szCs w:val="16"/>
              </w:rPr>
            </w:pPr>
            <w:del w:id="1466" w:author="David Villota Miranda" w:date="2021-09-27T22:52:00Z">
              <w:r w:rsidRPr="00C84B72" w:rsidDel="00871F42">
                <w:rPr>
                  <w:rFonts w:ascii="Arial Narrow" w:hAnsi="Arial Narrow"/>
                  <w:color w:val="000000"/>
                  <w:sz w:val="18"/>
                  <w:szCs w:val="16"/>
                </w:rPr>
                <w:delText>0,300</w:delText>
              </w:r>
            </w:del>
          </w:p>
        </w:tc>
        <w:tc>
          <w:tcPr>
            <w:tcW w:w="567" w:type="dxa"/>
            <w:tcBorders>
              <w:left w:val="single" w:sz="6" w:space="0" w:color="auto"/>
            </w:tcBorders>
            <w:shd w:val="clear" w:color="auto" w:fill="auto"/>
            <w:noWrap/>
            <w:vAlign w:val="bottom"/>
            <w:hideMark/>
          </w:tcPr>
          <w:p w14:paraId="6997C52E" w14:textId="0FB25EFC" w:rsidR="00C84B72" w:rsidRPr="00C84B72" w:rsidDel="00871F42" w:rsidRDefault="00C84B72" w:rsidP="00916F2D">
            <w:pPr>
              <w:jc w:val="center"/>
              <w:rPr>
                <w:del w:id="1467" w:author="David Villota Miranda" w:date="2021-09-27T22:52:00Z"/>
                <w:rFonts w:ascii="Arial Narrow" w:hAnsi="Arial Narrow"/>
                <w:color w:val="000000"/>
                <w:sz w:val="18"/>
                <w:szCs w:val="16"/>
              </w:rPr>
            </w:pPr>
            <w:del w:id="1468" w:author="David Villota Miranda" w:date="2021-09-27T22:52:00Z">
              <w:r w:rsidRPr="00C84B72" w:rsidDel="00871F42">
                <w:rPr>
                  <w:rFonts w:ascii="Arial Narrow" w:hAnsi="Arial Narrow"/>
                  <w:color w:val="000000"/>
                  <w:sz w:val="18"/>
                  <w:szCs w:val="16"/>
                </w:rPr>
                <w:delText>0,400</w:delText>
              </w:r>
            </w:del>
          </w:p>
        </w:tc>
      </w:tr>
      <w:tr w:rsidR="00C84B72" w:rsidRPr="00C84B72" w:rsidDel="00871F42" w14:paraId="50497B71" w14:textId="3B4B4476" w:rsidTr="00C84B72">
        <w:trPr>
          <w:trHeight w:val="288"/>
          <w:del w:id="1469" w:author="David Villota Miranda" w:date="2021-09-27T22:52:00Z"/>
        </w:trPr>
        <w:tc>
          <w:tcPr>
            <w:tcW w:w="515" w:type="dxa"/>
            <w:tcBorders>
              <w:top w:val="nil"/>
              <w:bottom w:val="nil"/>
              <w:right w:val="single" w:sz="6" w:space="0" w:color="auto"/>
            </w:tcBorders>
            <w:shd w:val="clear" w:color="auto" w:fill="auto"/>
            <w:noWrap/>
            <w:vAlign w:val="bottom"/>
            <w:hideMark/>
          </w:tcPr>
          <w:p w14:paraId="5407AD40" w14:textId="67AF70BF" w:rsidR="00C84B72" w:rsidRPr="00C84B72" w:rsidDel="00871F42" w:rsidRDefault="00C84B72" w:rsidP="00916F2D">
            <w:pPr>
              <w:jc w:val="center"/>
              <w:rPr>
                <w:del w:id="1470" w:author="David Villota Miranda" w:date="2021-09-27T22:52:00Z"/>
                <w:rFonts w:ascii="Arial Narrow" w:hAnsi="Arial Narrow"/>
                <w:color w:val="000000"/>
                <w:sz w:val="18"/>
                <w:szCs w:val="16"/>
              </w:rPr>
            </w:pPr>
            <w:del w:id="1471" w:author="David Villota Miranda" w:date="2021-09-27T22:52:00Z">
              <w:r w:rsidRPr="00C84B72" w:rsidDel="00871F42">
                <w:rPr>
                  <w:rFonts w:ascii="Arial Narrow" w:hAnsi="Arial Narrow"/>
                  <w:color w:val="000000"/>
                  <w:sz w:val="18"/>
                  <w:szCs w:val="16"/>
                </w:rPr>
                <w:delText>0,250</w:delText>
              </w:r>
            </w:del>
          </w:p>
        </w:tc>
        <w:tc>
          <w:tcPr>
            <w:tcW w:w="631" w:type="dxa"/>
            <w:tcBorders>
              <w:top w:val="nil"/>
              <w:left w:val="single" w:sz="6" w:space="0" w:color="auto"/>
              <w:bottom w:val="nil"/>
              <w:right w:val="single" w:sz="6" w:space="0" w:color="auto"/>
            </w:tcBorders>
            <w:shd w:val="clear" w:color="auto" w:fill="auto"/>
            <w:noWrap/>
            <w:vAlign w:val="bottom"/>
            <w:hideMark/>
          </w:tcPr>
          <w:p w14:paraId="458E47B1" w14:textId="244B510A" w:rsidR="00C84B72" w:rsidRPr="00C84B72" w:rsidDel="00871F42" w:rsidRDefault="00C84B72" w:rsidP="00916F2D">
            <w:pPr>
              <w:jc w:val="center"/>
              <w:rPr>
                <w:del w:id="1472" w:author="David Villota Miranda" w:date="2021-09-27T22:52:00Z"/>
                <w:rFonts w:ascii="Arial Narrow" w:hAnsi="Arial Narrow"/>
                <w:color w:val="000000"/>
                <w:sz w:val="18"/>
                <w:szCs w:val="16"/>
              </w:rPr>
            </w:pPr>
            <w:del w:id="1473" w:author="David Villota Miranda" w:date="2021-09-27T22:52:00Z">
              <w:r w:rsidRPr="00C84B72" w:rsidDel="00871F42">
                <w:rPr>
                  <w:rFonts w:ascii="Arial Narrow" w:hAnsi="Arial Narrow"/>
                  <w:color w:val="000000"/>
                  <w:sz w:val="18"/>
                  <w:szCs w:val="16"/>
                </w:rPr>
                <w:delText>0,272</w:delText>
              </w:r>
            </w:del>
          </w:p>
        </w:tc>
        <w:tc>
          <w:tcPr>
            <w:tcW w:w="613" w:type="dxa"/>
            <w:tcBorders>
              <w:top w:val="nil"/>
              <w:left w:val="single" w:sz="6" w:space="0" w:color="auto"/>
              <w:bottom w:val="nil"/>
              <w:right w:val="single" w:sz="6" w:space="0" w:color="auto"/>
            </w:tcBorders>
            <w:shd w:val="clear" w:color="auto" w:fill="auto"/>
            <w:noWrap/>
            <w:vAlign w:val="bottom"/>
            <w:hideMark/>
          </w:tcPr>
          <w:p w14:paraId="7E612A2A" w14:textId="16E2DF82" w:rsidR="00C84B72" w:rsidRPr="00C84B72" w:rsidDel="00871F42" w:rsidRDefault="00C84B72" w:rsidP="00916F2D">
            <w:pPr>
              <w:jc w:val="center"/>
              <w:rPr>
                <w:del w:id="1474" w:author="David Villota Miranda" w:date="2021-09-27T22:52:00Z"/>
                <w:rFonts w:ascii="Arial Narrow" w:hAnsi="Arial Narrow"/>
                <w:color w:val="000000"/>
                <w:sz w:val="18"/>
                <w:szCs w:val="16"/>
              </w:rPr>
            </w:pPr>
            <w:del w:id="1475" w:author="David Villota Miranda" w:date="2021-09-27T22:52:00Z">
              <w:r w:rsidRPr="00C84B72" w:rsidDel="00871F42">
                <w:rPr>
                  <w:rFonts w:ascii="Arial Narrow" w:hAnsi="Arial Narrow"/>
                  <w:color w:val="000000"/>
                  <w:sz w:val="18"/>
                  <w:szCs w:val="16"/>
                </w:rPr>
                <w:delText>0,153</w:delText>
              </w:r>
            </w:del>
          </w:p>
        </w:tc>
        <w:tc>
          <w:tcPr>
            <w:tcW w:w="709" w:type="dxa"/>
            <w:tcBorders>
              <w:top w:val="nil"/>
              <w:left w:val="single" w:sz="6" w:space="0" w:color="auto"/>
              <w:bottom w:val="nil"/>
              <w:right w:val="single" w:sz="6" w:space="0" w:color="auto"/>
            </w:tcBorders>
            <w:shd w:val="clear" w:color="auto" w:fill="auto"/>
            <w:noWrap/>
            <w:vAlign w:val="bottom"/>
            <w:hideMark/>
          </w:tcPr>
          <w:p w14:paraId="709B776E" w14:textId="13512500" w:rsidR="00C84B72" w:rsidRPr="00C84B72" w:rsidDel="00871F42" w:rsidRDefault="00C84B72" w:rsidP="00916F2D">
            <w:pPr>
              <w:jc w:val="center"/>
              <w:rPr>
                <w:del w:id="1476" w:author="David Villota Miranda" w:date="2021-09-27T22:52:00Z"/>
                <w:rFonts w:ascii="Arial Narrow" w:hAnsi="Arial Narrow"/>
                <w:color w:val="000000"/>
                <w:sz w:val="18"/>
                <w:szCs w:val="16"/>
              </w:rPr>
            </w:pPr>
            <w:del w:id="1477" w:author="David Villota Miranda" w:date="2021-09-27T22:52:00Z">
              <w:r w:rsidRPr="00C84B72" w:rsidDel="00871F42">
                <w:rPr>
                  <w:rFonts w:ascii="Arial Narrow" w:hAnsi="Arial Narrow"/>
                  <w:color w:val="000000"/>
                  <w:sz w:val="18"/>
                  <w:szCs w:val="16"/>
                </w:rPr>
                <w:delText>0,426</w:delText>
              </w:r>
            </w:del>
          </w:p>
        </w:tc>
        <w:tc>
          <w:tcPr>
            <w:tcW w:w="567" w:type="dxa"/>
            <w:tcBorders>
              <w:top w:val="nil"/>
              <w:left w:val="single" w:sz="6" w:space="0" w:color="auto"/>
              <w:bottom w:val="nil"/>
              <w:right w:val="single" w:sz="6" w:space="0" w:color="auto"/>
            </w:tcBorders>
            <w:shd w:val="clear" w:color="auto" w:fill="auto"/>
            <w:noWrap/>
            <w:vAlign w:val="bottom"/>
            <w:hideMark/>
          </w:tcPr>
          <w:p w14:paraId="17419FA3" w14:textId="7DC87FD6" w:rsidR="00C84B72" w:rsidRPr="00C84B72" w:rsidDel="00871F42" w:rsidRDefault="00C84B72" w:rsidP="00916F2D">
            <w:pPr>
              <w:jc w:val="center"/>
              <w:rPr>
                <w:del w:id="1478" w:author="David Villota Miranda" w:date="2021-09-27T22:52:00Z"/>
                <w:rFonts w:ascii="Arial Narrow" w:hAnsi="Arial Narrow"/>
                <w:color w:val="000000"/>
                <w:sz w:val="18"/>
                <w:szCs w:val="16"/>
              </w:rPr>
            </w:pPr>
            <w:del w:id="1479" w:author="David Villota Miranda" w:date="2021-09-27T22:52:00Z">
              <w:r w:rsidRPr="00C84B72" w:rsidDel="00871F42">
                <w:rPr>
                  <w:rFonts w:ascii="Arial Narrow" w:hAnsi="Arial Narrow"/>
                  <w:color w:val="000000"/>
                  <w:sz w:val="18"/>
                  <w:szCs w:val="16"/>
                </w:rPr>
                <w:delText>0,109</w:delText>
              </w:r>
            </w:del>
          </w:p>
        </w:tc>
        <w:tc>
          <w:tcPr>
            <w:tcW w:w="567" w:type="dxa"/>
            <w:tcBorders>
              <w:top w:val="nil"/>
              <w:left w:val="single" w:sz="6" w:space="0" w:color="auto"/>
              <w:bottom w:val="nil"/>
              <w:right w:val="single" w:sz="6" w:space="0" w:color="auto"/>
            </w:tcBorders>
            <w:shd w:val="clear" w:color="auto" w:fill="auto"/>
            <w:noWrap/>
            <w:vAlign w:val="bottom"/>
            <w:hideMark/>
          </w:tcPr>
          <w:p w14:paraId="4B96009D" w14:textId="33310614" w:rsidR="00C84B72" w:rsidRPr="00C84B72" w:rsidDel="00871F42" w:rsidRDefault="00C84B72" w:rsidP="00916F2D">
            <w:pPr>
              <w:jc w:val="center"/>
              <w:rPr>
                <w:del w:id="1480" w:author="David Villota Miranda" w:date="2021-09-27T22:52:00Z"/>
                <w:rFonts w:ascii="Arial Narrow" w:hAnsi="Arial Narrow"/>
                <w:color w:val="000000"/>
                <w:sz w:val="18"/>
                <w:szCs w:val="16"/>
              </w:rPr>
            </w:pPr>
            <w:del w:id="1481" w:author="David Villota Miranda" w:date="2021-09-27T22:52:00Z">
              <w:r w:rsidRPr="00C84B72" w:rsidDel="00871F42">
                <w:rPr>
                  <w:rFonts w:ascii="Arial Narrow" w:hAnsi="Arial Narrow"/>
                  <w:color w:val="000000"/>
                  <w:sz w:val="18"/>
                  <w:szCs w:val="16"/>
                </w:rPr>
                <w:delText>0,202</w:delText>
              </w:r>
            </w:del>
          </w:p>
        </w:tc>
        <w:tc>
          <w:tcPr>
            <w:tcW w:w="515" w:type="dxa"/>
            <w:tcBorders>
              <w:top w:val="nil"/>
              <w:left w:val="single" w:sz="6" w:space="0" w:color="auto"/>
              <w:bottom w:val="nil"/>
              <w:right w:val="single" w:sz="6" w:space="0" w:color="auto"/>
            </w:tcBorders>
            <w:shd w:val="clear" w:color="auto" w:fill="auto"/>
            <w:noWrap/>
            <w:vAlign w:val="bottom"/>
            <w:hideMark/>
          </w:tcPr>
          <w:p w14:paraId="54A25D0D" w14:textId="23FAAAC1" w:rsidR="00C84B72" w:rsidRPr="00C84B72" w:rsidDel="00871F42" w:rsidRDefault="00C84B72" w:rsidP="00916F2D">
            <w:pPr>
              <w:jc w:val="center"/>
              <w:rPr>
                <w:del w:id="1482" w:author="David Villota Miranda" w:date="2021-09-27T22:52:00Z"/>
                <w:rFonts w:ascii="Arial Narrow" w:hAnsi="Arial Narrow"/>
                <w:color w:val="000000"/>
                <w:sz w:val="18"/>
                <w:szCs w:val="16"/>
              </w:rPr>
            </w:pPr>
            <w:del w:id="1483" w:author="David Villota Miranda" w:date="2021-09-27T22:52:00Z">
              <w:r w:rsidRPr="00C84B72" w:rsidDel="00871F42">
                <w:rPr>
                  <w:rFonts w:ascii="Arial Narrow" w:hAnsi="Arial Narrow"/>
                  <w:color w:val="000000"/>
                  <w:sz w:val="18"/>
                  <w:szCs w:val="16"/>
                </w:rPr>
                <w:delText>0,093</w:delText>
              </w:r>
            </w:del>
          </w:p>
        </w:tc>
        <w:tc>
          <w:tcPr>
            <w:tcW w:w="619" w:type="dxa"/>
            <w:tcBorders>
              <w:top w:val="nil"/>
              <w:left w:val="single" w:sz="6" w:space="0" w:color="auto"/>
              <w:bottom w:val="nil"/>
              <w:right w:val="single" w:sz="6" w:space="0" w:color="auto"/>
            </w:tcBorders>
            <w:shd w:val="clear" w:color="auto" w:fill="auto"/>
            <w:noWrap/>
            <w:vAlign w:val="bottom"/>
            <w:hideMark/>
          </w:tcPr>
          <w:p w14:paraId="73D8A9A4" w14:textId="4ECE5144" w:rsidR="00C84B72" w:rsidRPr="00C84B72" w:rsidDel="00871F42" w:rsidRDefault="00C84B72" w:rsidP="00916F2D">
            <w:pPr>
              <w:jc w:val="center"/>
              <w:rPr>
                <w:del w:id="1484" w:author="David Villota Miranda" w:date="2021-09-27T22:52:00Z"/>
                <w:rFonts w:ascii="Arial Narrow" w:hAnsi="Arial Narrow"/>
                <w:color w:val="000000"/>
                <w:sz w:val="18"/>
                <w:szCs w:val="16"/>
              </w:rPr>
            </w:pPr>
            <w:del w:id="1485" w:author="David Villota Miranda" w:date="2021-09-27T22:52:00Z">
              <w:r w:rsidRPr="00C84B72" w:rsidDel="00871F42">
                <w:rPr>
                  <w:rFonts w:ascii="Arial Narrow" w:hAnsi="Arial Narrow"/>
                  <w:color w:val="000000"/>
                  <w:sz w:val="18"/>
                  <w:szCs w:val="16"/>
                </w:rPr>
                <w:delText>0,863</w:delText>
              </w:r>
            </w:del>
          </w:p>
        </w:tc>
        <w:tc>
          <w:tcPr>
            <w:tcW w:w="567" w:type="dxa"/>
            <w:tcBorders>
              <w:top w:val="nil"/>
              <w:left w:val="single" w:sz="6" w:space="0" w:color="auto"/>
              <w:bottom w:val="nil"/>
              <w:right w:val="single" w:sz="6" w:space="0" w:color="auto"/>
            </w:tcBorders>
            <w:shd w:val="clear" w:color="auto" w:fill="auto"/>
            <w:noWrap/>
            <w:vAlign w:val="bottom"/>
            <w:hideMark/>
          </w:tcPr>
          <w:p w14:paraId="59F0E453" w14:textId="7DEC6AFE" w:rsidR="00C84B72" w:rsidRPr="00C84B72" w:rsidDel="00871F42" w:rsidRDefault="00C84B72" w:rsidP="00916F2D">
            <w:pPr>
              <w:jc w:val="center"/>
              <w:rPr>
                <w:del w:id="1486" w:author="David Villota Miranda" w:date="2021-09-27T22:52:00Z"/>
                <w:rFonts w:ascii="Arial Narrow" w:hAnsi="Arial Narrow"/>
                <w:color w:val="000000"/>
                <w:sz w:val="18"/>
                <w:szCs w:val="16"/>
              </w:rPr>
            </w:pPr>
            <w:del w:id="1487" w:author="David Villota Miranda" w:date="2021-09-27T22:52:00Z">
              <w:r w:rsidRPr="00C84B72" w:rsidDel="00871F42">
                <w:rPr>
                  <w:rFonts w:ascii="Arial Narrow" w:hAnsi="Arial Narrow"/>
                  <w:color w:val="000000"/>
                  <w:sz w:val="18"/>
                  <w:szCs w:val="16"/>
                </w:rPr>
                <w:delText>0,250</w:delText>
              </w:r>
            </w:del>
          </w:p>
        </w:tc>
        <w:tc>
          <w:tcPr>
            <w:tcW w:w="527" w:type="dxa"/>
            <w:tcBorders>
              <w:top w:val="nil"/>
              <w:left w:val="single" w:sz="6" w:space="0" w:color="auto"/>
              <w:bottom w:val="nil"/>
              <w:right w:val="single" w:sz="6" w:space="0" w:color="auto"/>
            </w:tcBorders>
            <w:shd w:val="clear" w:color="auto" w:fill="auto"/>
            <w:noWrap/>
            <w:vAlign w:val="bottom"/>
            <w:hideMark/>
          </w:tcPr>
          <w:p w14:paraId="097425CA" w14:textId="10CD59FC" w:rsidR="00C84B72" w:rsidRPr="00C84B72" w:rsidDel="00871F42" w:rsidRDefault="00C84B72" w:rsidP="00916F2D">
            <w:pPr>
              <w:jc w:val="center"/>
              <w:rPr>
                <w:del w:id="1488" w:author="David Villota Miranda" w:date="2021-09-27T22:52:00Z"/>
                <w:rFonts w:ascii="Arial Narrow" w:hAnsi="Arial Narrow"/>
                <w:color w:val="000000"/>
                <w:sz w:val="18"/>
                <w:szCs w:val="16"/>
              </w:rPr>
            </w:pPr>
            <w:del w:id="1489" w:author="David Villota Miranda" w:date="2021-09-27T22:52:00Z">
              <w:r w:rsidRPr="00C84B72" w:rsidDel="00871F42">
                <w:rPr>
                  <w:rFonts w:ascii="Arial Narrow" w:hAnsi="Arial Narrow"/>
                  <w:color w:val="000000"/>
                  <w:sz w:val="18"/>
                  <w:szCs w:val="16"/>
                </w:rPr>
                <w:delText>0,254</w:delText>
              </w:r>
            </w:del>
          </w:p>
        </w:tc>
        <w:tc>
          <w:tcPr>
            <w:tcW w:w="607" w:type="dxa"/>
            <w:tcBorders>
              <w:top w:val="nil"/>
              <w:left w:val="single" w:sz="6" w:space="0" w:color="auto"/>
              <w:bottom w:val="nil"/>
              <w:right w:val="single" w:sz="6" w:space="0" w:color="auto"/>
            </w:tcBorders>
            <w:shd w:val="clear" w:color="auto" w:fill="auto"/>
            <w:noWrap/>
            <w:vAlign w:val="bottom"/>
            <w:hideMark/>
          </w:tcPr>
          <w:p w14:paraId="47DA5D7F" w14:textId="2BCC2190" w:rsidR="00C84B72" w:rsidRPr="00C84B72" w:rsidDel="00871F42" w:rsidRDefault="00C84B72" w:rsidP="00916F2D">
            <w:pPr>
              <w:jc w:val="center"/>
              <w:rPr>
                <w:del w:id="1490" w:author="David Villota Miranda" w:date="2021-09-27T22:52:00Z"/>
                <w:rFonts w:ascii="Arial Narrow" w:hAnsi="Arial Narrow"/>
                <w:color w:val="000000"/>
                <w:sz w:val="18"/>
                <w:szCs w:val="16"/>
              </w:rPr>
            </w:pPr>
            <w:del w:id="1491" w:author="David Villota Miranda" w:date="2021-09-27T22:52:00Z">
              <w:r w:rsidRPr="00C84B72" w:rsidDel="00871F42">
                <w:rPr>
                  <w:rFonts w:ascii="Arial Narrow" w:hAnsi="Arial Narrow"/>
                  <w:color w:val="000000"/>
                  <w:sz w:val="18"/>
                  <w:szCs w:val="16"/>
                </w:rPr>
                <w:delText>0,388</w:delText>
              </w:r>
            </w:del>
          </w:p>
        </w:tc>
        <w:tc>
          <w:tcPr>
            <w:tcW w:w="567" w:type="dxa"/>
            <w:tcBorders>
              <w:top w:val="nil"/>
              <w:left w:val="single" w:sz="6" w:space="0" w:color="auto"/>
              <w:bottom w:val="nil"/>
              <w:right w:val="single" w:sz="6" w:space="0" w:color="auto"/>
            </w:tcBorders>
            <w:shd w:val="clear" w:color="auto" w:fill="auto"/>
            <w:noWrap/>
            <w:vAlign w:val="bottom"/>
            <w:hideMark/>
          </w:tcPr>
          <w:p w14:paraId="1F41A3EF" w14:textId="45F3B239" w:rsidR="00C84B72" w:rsidRPr="00C84B72" w:rsidDel="00871F42" w:rsidRDefault="00C84B72" w:rsidP="00916F2D">
            <w:pPr>
              <w:jc w:val="center"/>
              <w:rPr>
                <w:del w:id="1492" w:author="David Villota Miranda" w:date="2021-09-27T22:52:00Z"/>
                <w:rFonts w:ascii="Arial Narrow" w:hAnsi="Arial Narrow"/>
                <w:color w:val="000000"/>
                <w:sz w:val="18"/>
                <w:szCs w:val="16"/>
              </w:rPr>
            </w:pPr>
            <w:del w:id="1493" w:author="David Villota Miranda" w:date="2021-09-27T22:52:00Z">
              <w:r w:rsidRPr="00C84B72" w:rsidDel="00871F42">
                <w:rPr>
                  <w:rFonts w:ascii="Arial Narrow" w:hAnsi="Arial Narrow"/>
                  <w:color w:val="000000"/>
                  <w:sz w:val="18"/>
                  <w:szCs w:val="16"/>
                </w:rPr>
                <w:delText>0,287</w:delText>
              </w:r>
            </w:del>
          </w:p>
        </w:tc>
        <w:tc>
          <w:tcPr>
            <w:tcW w:w="567" w:type="dxa"/>
            <w:tcBorders>
              <w:left w:val="single" w:sz="6" w:space="0" w:color="auto"/>
            </w:tcBorders>
            <w:shd w:val="clear" w:color="auto" w:fill="auto"/>
            <w:noWrap/>
            <w:vAlign w:val="bottom"/>
            <w:hideMark/>
          </w:tcPr>
          <w:p w14:paraId="343AD6A6" w14:textId="45968A7A" w:rsidR="00C84B72" w:rsidRPr="00C84B72" w:rsidDel="00871F42" w:rsidRDefault="00C84B72" w:rsidP="00916F2D">
            <w:pPr>
              <w:jc w:val="center"/>
              <w:rPr>
                <w:del w:id="1494" w:author="David Villota Miranda" w:date="2021-09-27T22:52:00Z"/>
                <w:rFonts w:ascii="Arial Narrow" w:hAnsi="Arial Narrow"/>
                <w:color w:val="000000"/>
                <w:sz w:val="18"/>
                <w:szCs w:val="16"/>
              </w:rPr>
            </w:pPr>
            <w:del w:id="1495" w:author="David Villota Miranda" w:date="2021-09-27T22:52:00Z">
              <w:r w:rsidRPr="00C84B72" w:rsidDel="00871F42">
                <w:rPr>
                  <w:rFonts w:ascii="Arial Narrow" w:hAnsi="Arial Narrow"/>
                  <w:color w:val="000000"/>
                  <w:sz w:val="18"/>
                  <w:szCs w:val="16"/>
                </w:rPr>
                <w:delText>0,375</w:delText>
              </w:r>
            </w:del>
          </w:p>
        </w:tc>
      </w:tr>
      <w:tr w:rsidR="00C84B72" w:rsidRPr="00C84B72" w:rsidDel="00871F42" w14:paraId="451138BA" w14:textId="5E6EE2D0" w:rsidTr="00C84B72">
        <w:trPr>
          <w:trHeight w:val="288"/>
          <w:del w:id="1496" w:author="David Villota Miranda" w:date="2021-09-27T22:52:00Z"/>
        </w:trPr>
        <w:tc>
          <w:tcPr>
            <w:tcW w:w="515" w:type="dxa"/>
            <w:tcBorders>
              <w:top w:val="nil"/>
              <w:bottom w:val="nil"/>
              <w:right w:val="single" w:sz="6" w:space="0" w:color="auto"/>
            </w:tcBorders>
            <w:shd w:val="clear" w:color="auto" w:fill="auto"/>
            <w:noWrap/>
            <w:vAlign w:val="bottom"/>
            <w:hideMark/>
          </w:tcPr>
          <w:p w14:paraId="2E116F6D" w14:textId="55EFFDA0" w:rsidR="00C84B72" w:rsidRPr="00C84B72" w:rsidDel="00871F42" w:rsidRDefault="00C84B72" w:rsidP="00916F2D">
            <w:pPr>
              <w:jc w:val="center"/>
              <w:rPr>
                <w:del w:id="1497" w:author="David Villota Miranda" w:date="2021-09-27T22:52:00Z"/>
                <w:rFonts w:ascii="Arial Narrow" w:hAnsi="Arial Narrow"/>
                <w:color w:val="000000"/>
                <w:sz w:val="18"/>
                <w:szCs w:val="16"/>
              </w:rPr>
            </w:pPr>
            <w:del w:id="1498" w:author="David Villota Miranda" w:date="2021-09-27T22:52:00Z">
              <w:r w:rsidRPr="00C84B72" w:rsidDel="00871F42">
                <w:rPr>
                  <w:rFonts w:ascii="Arial Narrow" w:hAnsi="Arial Narrow"/>
                  <w:color w:val="000000"/>
                  <w:sz w:val="18"/>
                  <w:szCs w:val="16"/>
                </w:rPr>
                <w:delText>0,200</w:delText>
              </w:r>
            </w:del>
          </w:p>
        </w:tc>
        <w:tc>
          <w:tcPr>
            <w:tcW w:w="631" w:type="dxa"/>
            <w:tcBorders>
              <w:top w:val="nil"/>
              <w:left w:val="single" w:sz="6" w:space="0" w:color="auto"/>
              <w:bottom w:val="nil"/>
              <w:right w:val="single" w:sz="6" w:space="0" w:color="auto"/>
            </w:tcBorders>
            <w:shd w:val="clear" w:color="auto" w:fill="auto"/>
            <w:noWrap/>
            <w:vAlign w:val="bottom"/>
            <w:hideMark/>
          </w:tcPr>
          <w:p w14:paraId="6DEC661C" w14:textId="5D56D0A5" w:rsidR="00C84B72" w:rsidRPr="00C84B72" w:rsidDel="00871F42" w:rsidRDefault="00C84B72" w:rsidP="00916F2D">
            <w:pPr>
              <w:jc w:val="center"/>
              <w:rPr>
                <w:del w:id="1499" w:author="David Villota Miranda" w:date="2021-09-27T22:52:00Z"/>
                <w:rFonts w:ascii="Arial Narrow" w:hAnsi="Arial Narrow"/>
                <w:color w:val="000000"/>
                <w:sz w:val="18"/>
                <w:szCs w:val="16"/>
              </w:rPr>
            </w:pPr>
            <w:del w:id="1500" w:author="David Villota Miranda" w:date="2021-09-27T22:52:00Z">
              <w:r w:rsidRPr="00C84B72" w:rsidDel="00871F42">
                <w:rPr>
                  <w:rFonts w:ascii="Arial Narrow" w:hAnsi="Arial Narrow"/>
                  <w:color w:val="000000"/>
                  <w:sz w:val="18"/>
                  <w:szCs w:val="16"/>
                </w:rPr>
                <w:delText>0,280</w:delText>
              </w:r>
            </w:del>
          </w:p>
        </w:tc>
        <w:tc>
          <w:tcPr>
            <w:tcW w:w="613" w:type="dxa"/>
            <w:tcBorders>
              <w:top w:val="nil"/>
              <w:left w:val="single" w:sz="6" w:space="0" w:color="auto"/>
              <w:bottom w:val="nil"/>
              <w:right w:val="single" w:sz="6" w:space="0" w:color="auto"/>
            </w:tcBorders>
            <w:shd w:val="clear" w:color="auto" w:fill="auto"/>
            <w:noWrap/>
            <w:vAlign w:val="bottom"/>
            <w:hideMark/>
          </w:tcPr>
          <w:p w14:paraId="2116453F" w14:textId="1F30E0BE" w:rsidR="00C84B72" w:rsidRPr="00C84B72" w:rsidDel="00871F42" w:rsidRDefault="00C84B72" w:rsidP="00916F2D">
            <w:pPr>
              <w:jc w:val="center"/>
              <w:rPr>
                <w:del w:id="1501" w:author="David Villota Miranda" w:date="2021-09-27T22:52:00Z"/>
                <w:rFonts w:ascii="Arial Narrow" w:hAnsi="Arial Narrow"/>
                <w:color w:val="000000"/>
                <w:sz w:val="18"/>
                <w:szCs w:val="16"/>
              </w:rPr>
            </w:pPr>
            <w:del w:id="1502" w:author="David Villota Miranda" w:date="2021-09-27T22:52:00Z">
              <w:r w:rsidRPr="00C84B72" w:rsidDel="00871F42">
                <w:rPr>
                  <w:rFonts w:ascii="Arial Narrow" w:hAnsi="Arial Narrow"/>
                  <w:color w:val="000000"/>
                  <w:sz w:val="18"/>
                  <w:szCs w:val="16"/>
                </w:rPr>
                <w:delText>0,124</w:delText>
              </w:r>
            </w:del>
          </w:p>
        </w:tc>
        <w:tc>
          <w:tcPr>
            <w:tcW w:w="709" w:type="dxa"/>
            <w:tcBorders>
              <w:top w:val="nil"/>
              <w:left w:val="single" w:sz="6" w:space="0" w:color="auto"/>
              <w:bottom w:val="nil"/>
              <w:right w:val="single" w:sz="6" w:space="0" w:color="auto"/>
            </w:tcBorders>
            <w:shd w:val="clear" w:color="auto" w:fill="auto"/>
            <w:noWrap/>
            <w:vAlign w:val="bottom"/>
            <w:hideMark/>
          </w:tcPr>
          <w:p w14:paraId="6E6B4C23" w14:textId="47E4219A" w:rsidR="00C84B72" w:rsidRPr="00C84B72" w:rsidDel="00871F42" w:rsidRDefault="00C84B72" w:rsidP="00916F2D">
            <w:pPr>
              <w:jc w:val="center"/>
              <w:rPr>
                <w:del w:id="1503" w:author="David Villota Miranda" w:date="2021-09-27T22:52:00Z"/>
                <w:rFonts w:ascii="Arial Narrow" w:hAnsi="Arial Narrow"/>
                <w:color w:val="000000"/>
                <w:sz w:val="18"/>
                <w:szCs w:val="16"/>
              </w:rPr>
            </w:pPr>
            <w:del w:id="1504" w:author="David Villota Miranda" w:date="2021-09-27T22:52:00Z">
              <w:r w:rsidRPr="00C84B72" w:rsidDel="00871F42">
                <w:rPr>
                  <w:rFonts w:ascii="Arial Narrow" w:hAnsi="Arial Narrow"/>
                  <w:color w:val="000000"/>
                  <w:sz w:val="18"/>
                  <w:szCs w:val="16"/>
                </w:rPr>
                <w:delText>0,404</w:delText>
              </w:r>
            </w:del>
          </w:p>
        </w:tc>
        <w:tc>
          <w:tcPr>
            <w:tcW w:w="567" w:type="dxa"/>
            <w:tcBorders>
              <w:top w:val="nil"/>
              <w:left w:val="single" w:sz="6" w:space="0" w:color="auto"/>
              <w:bottom w:val="nil"/>
              <w:right w:val="single" w:sz="6" w:space="0" w:color="auto"/>
            </w:tcBorders>
            <w:shd w:val="clear" w:color="auto" w:fill="auto"/>
            <w:noWrap/>
            <w:vAlign w:val="bottom"/>
            <w:hideMark/>
          </w:tcPr>
          <w:p w14:paraId="2554DB25" w14:textId="4CC0D195" w:rsidR="00C84B72" w:rsidRPr="00C84B72" w:rsidDel="00871F42" w:rsidRDefault="00C84B72" w:rsidP="00916F2D">
            <w:pPr>
              <w:jc w:val="center"/>
              <w:rPr>
                <w:del w:id="1505" w:author="David Villota Miranda" w:date="2021-09-27T22:52:00Z"/>
                <w:rFonts w:ascii="Arial Narrow" w:hAnsi="Arial Narrow"/>
                <w:color w:val="000000"/>
                <w:sz w:val="18"/>
                <w:szCs w:val="16"/>
              </w:rPr>
            </w:pPr>
            <w:del w:id="1506" w:author="David Villota Miranda" w:date="2021-09-27T22:52:00Z">
              <w:r w:rsidRPr="00C84B72" w:rsidDel="00871F42">
                <w:rPr>
                  <w:rFonts w:ascii="Arial Narrow" w:hAnsi="Arial Narrow"/>
                  <w:color w:val="000000"/>
                  <w:sz w:val="18"/>
                  <w:szCs w:val="16"/>
                </w:rPr>
                <w:delText>0,131</w:delText>
              </w:r>
            </w:del>
          </w:p>
        </w:tc>
        <w:tc>
          <w:tcPr>
            <w:tcW w:w="567" w:type="dxa"/>
            <w:tcBorders>
              <w:top w:val="nil"/>
              <w:left w:val="single" w:sz="6" w:space="0" w:color="auto"/>
              <w:bottom w:val="nil"/>
              <w:right w:val="single" w:sz="6" w:space="0" w:color="auto"/>
            </w:tcBorders>
            <w:shd w:val="clear" w:color="auto" w:fill="auto"/>
            <w:noWrap/>
            <w:vAlign w:val="bottom"/>
            <w:hideMark/>
          </w:tcPr>
          <w:p w14:paraId="4367DACE" w14:textId="3F270D6F" w:rsidR="00C84B72" w:rsidRPr="00C84B72" w:rsidDel="00871F42" w:rsidRDefault="00C84B72" w:rsidP="00916F2D">
            <w:pPr>
              <w:jc w:val="center"/>
              <w:rPr>
                <w:del w:id="1507" w:author="David Villota Miranda" w:date="2021-09-27T22:52:00Z"/>
                <w:rFonts w:ascii="Arial Narrow" w:hAnsi="Arial Narrow"/>
                <w:color w:val="000000"/>
                <w:sz w:val="18"/>
                <w:szCs w:val="16"/>
              </w:rPr>
            </w:pPr>
            <w:del w:id="1508" w:author="David Villota Miranda" w:date="2021-09-27T22:52:00Z">
              <w:r w:rsidRPr="00C84B72" w:rsidDel="00871F42">
                <w:rPr>
                  <w:rFonts w:ascii="Arial Narrow" w:hAnsi="Arial Narrow"/>
                  <w:color w:val="000000"/>
                  <w:sz w:val="18"/>
                  <w:szCs w:val="16"/>
                </w:rPr>
                <w:delText>0,226</w:delText>
              </w:r>
            </w:del>
          </w:p>
        </w:tc>
        <w:tc>
          <w:tcPr>
            <w:tcW w:w="515" w:type="dxa"/>
            <w:tcBorders>
              <w:top w:val="nil"/>
              <w:left w:val="single" w:sz="6" w:space="0" w:color="auto"/>
              <w:bottom w:val="nil"/>
              <w:right w:val="single" w:sz="6" w:space="0" w:color="auto"/>
            </w:tcBorders>
            <w:shd w:val="clear" w:color="auto" w:fill="auto"/>
            <w:noWrap/>
            <w:vAlign w:val="bottom"/>
            <w:hideMark/>
          </w:tcPr>
          <w:p w14:paraId="0241EBCE" w14:textId="7336D522" w:rsidR="00C84B72" w:rsidRPr="00C84B72" w:rsidDel="00871F42" w:rsidRDefault="00C84B72" w:rsidP="00916F2D">
            <w:pPr>
              <w:jc w:val="center"/>
              <w:rPr>
                <w:del w:id="1509" w:author="David Villota Miranda" w:date="2021-09-27T22:52:00Z"/>
                <w:rFonts w:ascii="Arial Narrow" w:hAnsi="Arial Narrow"/>
                <w:color w:val="000000"/>
                <w:sz w:val="18"/>
                <w:szCs w:val="16"/>
              </w:rPr>
            </w:pPr>
            <w:del w:id="1510" w:author="David Villota Miranda" w:date="2021-09-27T22:52:00Z">
              <w:r w:rsidRPr="00C84B72" w:rsidDel="00871F42">
                <w:rPr>
                  <w:rFonts w:ascii="Arial Narrow" w:hAnsi="Arial Narrow"/>
                  <w:color w:val="000000"/>
                  <w:sz w:val="18"/>
                  <w:szCs w:val="16"/>
                </w:rPr>
                <w:delText>0,095</w:delText>
              </w:r>
            </w:del>
          </w:p>
        </w:tc>
        <w:tc>
          <w:tcPr>
            <w:tcW w:w="619" w:type="dxa"/>
            <w:tcBorders>
              <w:top w:val="nil"/>
              <w:left w:val="single" w:sz="6" w:space="0" w:color="auto"/>
              <w:bottom w:val="nil"/>
              <w:right w:val="single" w:sz="6" w:space="0" w:color="auto"/>
            </w:tcBorders>
            <w:shd w:val="clear" w:color="auto" w:fill="auto"/>
            <w:noWrap/>
            <w:vAlign w:val="bottom"/>
            <w:hideMark/>
          </w:tcPr>
          <w:p w14:paraId="35FFDE95" w14:textId="7AC16348" w:rsidR="00C84B72" w:rsidRPr="00C84B72" w:rsidDel="00871F42" w:rsidRDefault="00C84B72" w:rsidP="00916F2D">
            <w:pPr>
              <w:jc w:val="center"/>
              <w:rPr>
                <w:del w:id="1511" w:author="David Villota Miranda" w:date="2021-09-27T22:52:00Z"/>
                <w:rFonts w:ascii="Arial Narrow" w:hAnsi="Arial Narrow"/>
                <w:color w:val="000000"/>
                <w:sz w:val="18"/>
                <w:szCs w:val="16"/>
              </w:rPr>
            </w:pPr>
            <w:del w:id="1512" w:author="David Villota Miranda" w:date="2021-09-27T22:52:00Z">
              <w:r w:rsidRPr="00C84B72" w:rsidDel="00871F42">
                <w:rPr>
                  <w:rFonts w:ascii="Arial Narrow" w:hAnsi="Arial Narrow"/>
                  <w:color w:val="000000"/>
                  <w:sz w:val="18"/>
                  <w:szCs w:val="16"/>
                </w:rPr>
                <w:delText>0,840</w:delText>
              </w:r>
            </w:del>
          </w:p>
        </w:tc>
        <w:tc>
          <w:tcPr>
            <w:tcW w:w="567" w:type="dxa"/>
            <w:tcBorders>
              <w:top w:val="nil"/>
              <w:left w:val="single" w:sz="6" w:space="0" w:color="auto"/>
              <w:bottom w:val="nil"/>
              <w:right w:val="single" w:sz="6" w:space="0" w:color="auto"/>
            </w:tcBorders>
            <w:shd w:val="clear" w:color="auto" w:fill="auto"/>
            <w:noWrap/>
            <w:vAlign w:val="bottom"/>
            <w:hideMark/>
          </w:tcPr>
          <w:p w14:paraId="340ABC12" w14:textId="7D33346A" w:rsidR="00C84B72" w:rsidRPr="00C84B72" w:rsidDel="00871F42" w:rsidRDefault="00C84B72" w:rsidP="00916F2D">
            <w:pPr>
              <w:jc w:val="center"/>
              <w:rPr>
                <w:del w:id="1513" w:author="David Villota Miranda" w:date="2021-09-27T22:52:00Z"/>
                <w:rFonts w:ascii="Arial Narrow" w:hAnsi="Arial Narrow"/>
                <w:color w:val="000000"/>
                <w:sz w:val="18"/>
                <w:szCs w:val="16"/>
              </w:rPr>
            </w:pPr>
            <w:del w:id="1514" w:author="David Villota Miranda" w:date="2021-09-27T22:52:00Z">
              <w:r w:rsidRPr="00C84B72" w:rsidDel="00871F42">
                <w:rPr>
                  <w:rFonts w:ascii="Arial Narrow" w:hAnsi="Arial Narrow"/>
                  <w:color w:val="000000"/>
                  <w:sz w:val="18"/>
                  <w:szCs w:val="16"/>
                </w:rPr>
                <w:delText>0,300</w:delText>
              </w:r>
            </w:del>
          </w:p>
        </w:tc>
        <w:tc>
          <w:tcPr>
            <w:tcW w:w="527" w:type="dxa"/>
            <w:tcBorders>
              <w:top w:val="nil"/>
              <w:left w:val="single" w:sz="6" w:space="0" w:color="auto"/>
              <w:bottom w:val="nil"/>
              <w:right w:val="single" w:sz="6" w:space="0" w:color="auto"/>
            </w:tcBorders>
            <w:shd w:val="clear" w:color="auto" w:fill="auto"/>
            <w:noWrap/>
            <w:vAlign w:val="bottom"/>
            <w:hideMark/>
          </w:tcPr>
          <w:p w14:paraId="1ADDC307" w14:textId="21FE4625" w:rsidR="00C84B72" w:rsidRPr="00C84B72" w:rsidDel="00871F42" w:rsidRDefault="00C84B72" w:rsidP="00916F2D">
            <w:pPr>
              <w:jc w:val="center"/>
              <w:rPr>
                <w:del w:id="1515" w:author="David Villota Miranda" w:date="2021-09-27T22:52:00Z"/>
                <w:rFonts w:ascii="Arial Narrow" w:hAnsi="Arial Narrow"/>
                <w:color w:val="000000"/>
                <w:sz w:val="18"/>
                <w:szCs w:val="16"/>
              </w:rPr>
            </w:pPr>
            <w:del w:id="1516" w:author="David Villota Miranda" w:date="2021-09-27T22:52:00Z">
              <w:r w:rsidRPr="00C84B72" w:rsidDel="00871F42">
                <w:rPr>
                  <w:rFonts w:ascii="Arial Narrow" w:hAnsi="Arial Narrow"/>
                  <w:color w:val="000000"/>
                  <w:sz w:val="18"/>
                  <w:szCs w:val="16"/>
                </w:rPr>
                <w:delText>0,258</w:delText>
              </w:r>
            </w:del>
          </w:p>
        </w:tc>
        <w:tc>
          <w:tcPr>
            <w:tcW w:w="607" w:type="dxa"/>
            <w:tcBorders>
              <w:top w:val="nil"/>
              <w:left w:val="single" w:sz="6" w:space="0" w:color="auto"/>
              <w:bottom w:val="nil"/>
              <w:right w:val="single" w:sz="6" w:space="0" w:color="auto"/>
            </w:tcBorders>
            <w:shd w:val="clear" w:color="auto" w:fill="auto"/>
            <w:noWrap/>
            <w:vAlign w:val="bottom"/>
            <w:hideMark/>
          </w:tcPr>
          <w:p w14:paraId="488F97C5" w14:textId="4AEA1E72" w:rsidR="00C84B72" w:rsidRPr="00C84B72" w:rsidDel="00871F42" w:rsidRDefault="00C84B72" w:rsidP="00916F2D">
            <w:pPr>
              <w:jc w:val="center"/>
              <w:rPr>
                <w:del w:id="1517" w:author="David Villota Miranda" w:date="2021-09-27T22:52:00Z"/>
                <w:rFonts w:ascii="Arial Narrow" w:hAnsi="Arial Narrow"/>
                <w:color w:val="000000"/>
                <w:sz w:val="18"/>
                <w:szCs w:val="16"/>
              </w:rPr>
            </w:pPr>
            <w:del w:id="1518" w:author="David Villota Miranda" w:date="2021-09-27T22:52:00Z">
              <w:r w:rsidRPr="00C84B72" w:rsidDel="00871F42">
                <w:rPr>
                  <w:rFonts w:ascii="Arial Narrow" w:hAnsi="Arial Narrow"/>
                  <w:color w:val="000000"/>
                  <w:sz w:val="18"/>
                  <w:szCs w:val="16"/>
                </w:rPr>
                <w:delText>0,365</w:delText>
              </w:r>
            </w:del>
          </w:p>
        </w:tc>
        <w:tc>
          <w:tcPr>
            <w:tcW w:w="567" w:type="dxa"/>
            <w:tcBorders>
              <w:top w:val="nil"/>
              <w:left w:val="single" w:sz="6" w:space="0" w:color="auto"/>
              <w:bottom w:val="nil"/>
              <w:right w:val="single" w:sz="6" w:space="0" w:color="auto"/>
            </w:tcBorders>
            <w:shd w:val="clear" w:color="auto" w:fill="auto"/>
            <w:noWrap/>
            <w:vAlign w:val="bottom"/>
            <w:hideMark/>
          </w:tcPr>
          <w:p w14:paraId="47BE2B32" w14:textId="75562E87" w:rsidR="00C84B72" w:rsidRPr="00C84B72" w:rsidDel="00871F42" w:rsidRDefault="00C84B72" w:rsidP="00916F2D">
            <w:pPr>
              <w:jc w:val="center"/>
              <w:rPr>
                <w:del w:id="1519" w:author="David Villota Miranda" w:date="2021-09-27T22:52:00Z"/>
                <w:rFonts w:ascii="Arial Narrow" w:hAnsi="Arial Narrow"/>
                <w:color w:val="000000"/>
                <w:sz w:val="18"/>
                <w:szCs w:val="16"/>
              </w:rPr>
            </w:pPr>
            <w:del w:id="1520" w:author="David Villota Miranda" w:date="2021-09-27T22:52:00Z">
              <w:r w:rsidRPr="00C84B72" w:rsidDel="00871F42">
                <w:rPr>
                  <w:rFonts w:ascii="Arial Narrow" w:hAnsi="Arial Narrow"/>
                  <w:color w:val="000000"/>
                  <w:sz w:val="18"/>
                  <w:szCs w:val="16"/>
                </w:rPr>
                <w:delText>0,275</w:delText>
              </w:r>
            </w:del>
          </w:p>
        </w:tc>
        <w:tc>
          <w:tcPr>
            <w:tcW w:w="567" w:type="dxa"/>
            <w:tcBorders>
              <w:left w:val="single" w:sz="6" w:space="0" w:color="auto"/>
            </w:tcBorders>
            <w:shd w:val="clear" w:color="auto" w:fill="auto"/>
            <w:noWrap/>
            <w:vAlign w:val="bottom"/>
            <w:hideMark/>
          </w:tcPr>
          <w:p w14:paraId="658BF3B4" w14:textId="7742F2F0" w:rsidR="00C84B72" w:rsidRPr="00C84B72" w:rsidDel="00871F42" w:rsidRDefault="00C84B72" w:rsidP="00916F2D">
            <w:pPr>
              <w:jc w:val="center"/>
              <w:rPr>
                <w:del w:id="1521" w:author="David Villota Miranda" w:date="2021-09-27T22:52:00Z"/>
                <w:rFonts w:ascii="Arial Narrow" w:hAnsi="Arial Narrow"/>
                <w:color w:val="000000"/>
                <w:sz w:val="18"/>
                <w:szCs w:val="16"/>
              </w:rPr>
            </w:pPr>
            <w:del w:id="1522" w:author="David Villota Miranda" w:date="2021-09-27T22:52:00Z">
              <w:r w:rsidRPr="00C84B72" w:rsidDel="00871F42">
                <w:rPr>
                  <w:rFonts w:ascii="Arial Narrow" w:hAnsi="Arial Narrow"/>
                  <w:color w:val="000000"/>
                  <w:sz w:val="18"/>
                  <w:szCs w:val="16"/>
                </w:rPr>
                <w:delText>0,350</w:delText>
              </w:r>
            </w:del>
          </w:p>
        </w:tc>
      </w:tr>
      <w:tr w:rsidR="00C84B72" w:rsidRPr="00C84B72" w:rsidDel="00871F42" w14:paraId="7ABAE630" w14:textId="330B5512" w:rsidTr="00C84B72">
        <w:trPr>
          <w:trHeight w:val="288"/>
          <w:del w:id="1523" w:author="David Villota Miranda" w:date="2021-09-27T22:52:00Z"/>
        </w:trPr>
        <w:tc>
          <w:tcPr>
            <w:tcW w:w="515" w:type="dxa"/>
            <w:tcBorders>
              <w:top w:val="nil"/>
              <w:bottom w:val="nil"/>
              <w:right w:val="single" w:sz="6" w:space="0" w:color="auto"/>
            </w:tcBorders>
            <w:shd w:val="clear" w:color="auto" w:fill="auto"/>
            <w:noWrap/>
            <w:vAlign w:val="bottom"/>
            <w:hideMark/>
          </w:tcPr>
          <w:p w14:paraId="40BA0678" w14:textId="2425F40E" w:rsidR="00C84B72" w:rsidRPr="00C84B72" w:rsidDel="00871F42" w:rsidRDefault="00C84B72" w:rsidP="00916F2D">
            <w:pPr>
              <w:jc w:val="center"/>
              <w:rPr>
                <w:del w:id="1524" w:author="David Villota Miranda" w:date="2021-09-27T22:52:00Z"/>
                <w:rFonts w:ascii="Arial Narrow" w:hAnsi="Arial Narrow"/>
                <w:color w:val="000000"/>
                <w:sz w:val="18"/>
                <w:szCs w:val="16"/>
              </w:rPr>
            </w:pPr>
            <w:del w:id="1525" w:author="David Villota Miranda" w:date="2021-09-27T22:52:00Z">
              <w:r w:rsidRPr="00C84B72" w:rsidDel="00871F42">
                <w:rPr>
                  <w:rFonts w:ascii="Arial Narrow" w:hAnsi="Arial Narrow"/>
                  <w:color w:val="000000"/>
                  <w:sz w:val="18"/>
                  <w:szCs w:val="16"/>
                </w:rPr>
                <w:delText>0,150</w:delText>
              </w:r>
            </w:del>
          </w:p>
        </w:tc>
        <w:tc>
          <w:tcPr>
            <w:tcW w:w="631" w:type="dxa"/>
            <w:tcBorders>
              <w:top w:val="nil"/>
              <w:left w:val="single" w:sz="6" w:space="0" w:color="auto"/>
              <w:bottom w:val="nil"/>
              <w:right w:val="single" w:sz="6" w:space="0" w:color="auto"/>
            </w:tcBorders>
            <w:shd w:val="clear" w:color="auto" w:fill="auto"/>
            <w:noWrap/>
            <w:vAlign w:val="bottom"/>
            <w:hideMark/>
          </w:tcPr>
          <w:p w14:paraId="3B970DB3" w14:textId="189229C2" w:rsidR="00C84B72" w:rsidRPr="00C84B72" w:rsidDel="00871F42" w:rsidRDefault="00C84B72" w:rsidP="00916F2D">
            <w:pPr>
              <w:jc w:val="center"/>
              <w:rPr>
                <w:del w:id="1526" w:author="David Villota Miranda" w:date="2021-09-27T22:52:00Z"/>
                <w:rFonts w:ascii="Arial Narrow" w:hAnsi="Arial Narrow"/>
                <w:color w:val="000000"/>
                <w:sz w:val="18"/>
                <w:szCs w:val="16"/>
              </w:rPr>
            </w:pPr>
            <w:del w:id="1527" w:author="David Villota Miranda" w:date="2021-09-27T22:52:00Z">
              <w:r w:rsidRPr="00C84B72" w:rsidDel="00871F42">
                <w:rPr>
                  <w:rFonts w:ascii="Arial Narrow" w:hAnsi="Arial Narrow"/>
                  <w:color w:val="000000"/>
                  <w:sz w:val="18"/>
                  <w:szCs w:val="16"/>
                </w:rPr>
                <w:delText>0,287</w:delText>
              </w:r>
            </w:del>
          </w:p>
        </w:tc>
        <w:tc>
          <w:tcPr>
            <w:tcW w:w="613" w:type="dxa"/>
            <w:tcBorders>
              <w:top w:val="nil"/>
              <w:left w:val="single" w:sz="6" w:space="0" w:color="auto"/>
              <w:bottom w:val="nil"/>
              <w:right w:val="single" w:sz="6" w:space="0" w:color="auto"/>
            </w:tcBorders>
            <w:shd w:val="clear" w:color="auto" w:fill="auto"/>
            <w:noWrap/>
            <w:vAlign w:val="bottom"/>
            <w:hideMark/>
          </w:tcPr>
          <w:p w14:paraId="2CF55948" w14:textId="781313C1" w:rsidR="00C84B72" w:rsidRPr="00C84B72" w:rsidDel="00871F42" w:rsidRDefault="00C84B72" w:rsidP="00916F2D">
            <w:pPr>
              <w:jc w:val="center"/>
              <w:rPr>
                <w:del w:id="1528" w:author="David Villota Miranda" w:date="2021-09-27T22:52:00Z"/>
                <w:rFonts w:ascii="Arial Narrow" w:hAnsi="Arial Narrow"/>
                <w:color w:val="000000"/>
                <w:sz w:val="18"/>
                <w:szCs w:val="16"/>
              </w:rPr>
            </w:pPr>
            <w:del w:id="1529" w:author="David Villota Miranda" w:date="2021-09-27T22:52:00Z">
              <w:r w:rsidRPr="00C84B72" w:rsidDel="00871F42">
                <w:rPr>
                  <w:rFonts w:ascii="Arial Narrow" w:hAnsi="Arial Narrow"/>
                  <w:color w:val="000000"/>
                  <w:sz w:val="18"/>
                  <w:szCs w:val="16"/>
                </w:rPr>
                <w:delText>0,095</w:delText>
              </w:r>
            </w:del>
          </w:p>
        </w:tc>
        <w:tc>
          <w:tcPr>
            <w:tcW w:w="709" w:type="dxa"/>
            <w:tcBorders>
              <w:top w:val="nil"/>
              <w:left w:val="single" w:sz="6" w:space="0" w:color="auto"/>
              <w:bottom w:val="nil"/>
              <w:right w:val="single" w:sz="6" w:space="0" w:color="auto"/>
            </w:tcBorders>
            <w:shd w:val="clear" w:color="auto" w:fill="auto"/>
            <w:noWrap/>
            <w:vAlign w:val="bottom"/>
            <w:hideMark/>
          </w:tcPr>
          <w:p w14:paraId="5B6EDD0C" w14:textId="3CBB4C65" w:rsidR="00C84B72" w:rsidRPr="00C84B72" w:rsidDel="00871F42" w:rsidRDefault="00C84B72" w:rsidP="00916F2D">
            <w:pPr>
              <w:jc w:val="center"/>
              <w:rPr>
                <w:del w:id="1530" w:author="David Villota Miranda" w:date="2021-09-27T22:52:00Z"/>
                <w:rFonts w:ascii="Arial Narrow" w:hAnsi="Arial Narrow"/>
                <w:color w:val="000000"/>
                <w:sz w:val="18"/>
                <w:szCs w:val="16"/>
              </w:rPr>
            </w:pPr>
            <w:del w:id="1531" w:author="David Villota Miranda" w:date="2021-09-27T22:52:00Z">
              <w:r w:rsidRPr="00C84B72" w:rsidDel="00871F42">
                <w:rPr>
                  <w:rFonts w:ascii="Arial Narrow" w:hAnsi="Arial Narrow"/>
                  <w:color w:val="000000"/>
                  <w:sz w:val="18"/>
                  <w:szCs w:val="16"/>
                </w:rPr>
                <w:delText>0,382</w:delText>
              </w:r>
            </w:del>
          </w:p>
        </w:tc>
        <w:tc>
          <w:tcPr>
            <w:tcW w:w="567" w:type="dxa"/>
            <w:tcBorders>
              <w:top w:val="nil"/>
              <w:left w:val="single" w:sz="6" w:space="0" w:color="auto"/>
              <w:bottom w:val="nil"/>
              <w:right w:val="single" w:sz="6" w:space="0" w:color="auto"/>
            </w:tcBorders>
            <w:shd w:val="clear" w:color="auto" w:fill="auto"/>
            <w:noWrap/>
            <w:vAlign w:val="bottom"/>
            <w:hideMark/>
          </w:tcPr>
          <w:p w14:paraId="4722F08C" w14:textId="463D46CF" w:rsidR="00C84B72" w:rsidRPr="00C84B72" w:rsidDel="00871F42" w:rsidRDefault="00C84B72" w:rsidP="00916F2D">
            <w:pPr>
              <w:jc w:val="center"/>
              <w:rPr>
                <w:del w:id="1532" w:author="David Villota Miranda" w:date="2021-09-27T22:52:00Z"/>
                <w:rFonts w:ascii="Arial Narrow" w:hAnsi="Arial Narrow"/>
                <w:color w:val="000000"/>
                <w:sz w:val="18"/>
                <w:szCs w:val="16"/>
              </w:rPr>
            </w:pPr>
            <w:del w:id="1533" w:author="David Villota Miranda" w:date="2021-09-27T22:52:00Z">
              <w:r w:rsidRPr="00C84B72" w:rsidDel="00871F42">
                <w:rPr>
                  <w:rFonts w:ascii="Arial Narrow" w:hAnsi="Arial Narrow"/>
                  <w:color w:val="000000"/>
                  <w:sz w:val="18"/>
                  <w:szCs w:val="16"/>
                </w:rPr>
                <w:delText>0,153</w:delText>
              </w:r>
            </w:del>
          </w:p>
        </w:tc>
        <w:tc>
          <w:tcPr>
            <w:tcW w:w="567" w:type="dxa"/>
            <w:tcBorders>
              <w:top w:val="nil"/>
              <w:left w:val="single" w:sz="6" w:space="0" w:color="auto"/>
              <w:bottom w:val="nil"/>
              <w:right w:val="single" w:sz="6" w:space="0" w:color="auto"/>
            </w:tcBorders>
            <w:shd w:val="clear" w:color="auto" w:fill="auto"/>
            <w:noWrap/>
            <w:vAlign w:val="bottom"/>
            <w:hideMark/>
          </w:tcPr>
          <w:p w14:paraId="227306E0" w14:textId="1C71ACD2" w:rsidR="00C84B72" w:rsidRPr="00C84B72" w:rsidDel="00871F42" w:rsidRDefault="00C84B72" w:rsidP="00916F2D">
            <w:pPr>
              <w:jc w:val="center"/>
              <w:rPr>
                <w:del w:id="1534" w:author="David Villota Miranda" w:date="2021-09-27T22:52:00Z"/>
                <w:rFonts w:ascii="Arial Narrow" w:hAnsi="Arial Narrow"/>
                <w:color w:val="000000"/>
                <w:sz w:val="18"/>
                <w:szCs w:val="16"/>
              </w:rPr>
            </w:pPr>
            <w:del w:id="1535" w:author="David Villota Miranda" w:date="2021-09-27T22:52:00Z">
              <w:r w:rsidRPr="00C84B72" w:rsidDel="00871F42">
                <w:rPr>
                  <w:rFonts w:ascii="Arial Narrow" w:hAnsi="Arial Narrow"/>
                  <w:color w:val="000000"/>
                  <w:sz w:val="18"/>
                  <w:szCs w:val="16"/>
                </w:rPr>
                <w:delText>0,251</w:delText>
              </w:r>
            </w:del>
          </w:p>
        </w:tc>
        <w:tc>
          <w:tcPr>
            <w:tcW w:w="515" w:type="dxa"/>
            <w:tcBorders>
              <w:top w:val="nil"/>
              <w:left w:val="single" w:sz="6" w:space="0" w:color="auto"/>
              <w:bottom w:val="nil"/>
              <w:right w:val="single" w:sz="6" w:space="0" w:color="auto"/>
            </w:tcBorders>
            <w:shd w:val="clear" w:color="auto" w:fill="auto"/>
            <w:noWrap/>
            <w:vAlign w:val="bottom"/>
            <w:hideMark/>
          </w:tcPr>
          <w:p w14:paraId="31DB74F3" w14:textId="20ADFB07" w:rsidR="00C84B72" w:rsidRPr="00C84B72" w:rsidDel="00871F42" w:rsidRDefault="00C84B72" w:rsidP="00916F2D">
            <w:pPr>
              <w:jc w:val="center"/>
              <w:rPr>
                <w:del w:id="1536" w:author="David Villota Miranda" w:date="2021-09-27T22:52:00Z"/>
                <w:rFonts w:ascii="Arial Narrow" w:hAnsi="Arial Narrow"/>
                <w:color w:val="000000"/>
                <w:sz w:val="18"/>
                <w:szCs w:val="16"/>
              </w:rPr>
            </w:pPr>
            <w:del w:id="1537" w:author="David Villota Miranda" w:date="2021-09-27T22:52:00Z">
              <w:r w:rsidRPr="00C84B72" w:rsidDel="00871F42">
                <w:rPr>
                  <w:rFonts w:ascii="Arial Narrow" w:hAnsi="Arial Narrow"/>
                  <w:color w:val="000000"/>
                  <w:sz w:val="18"/>
                  <w:szCs w:val="16"/>
                </w:rPr>
                <w:delText>0,098</w:delText>
              </w:r>
            </w:del>
          </w:p>
        </w:tc>
        <w:tc>
          <w:tcPr>
            <w:tcW w:w="619" w:type="dxa"/>
            <w:tcBorders>
              <w:top w:val="nil"/>
              <w:left w:val="single" w:sz="6" w:space="0" w:color="auto"/>
              <w:bottom w:val="nil"/>
              <w:right w:val="single" w:sz="6" w:space="0" w:color="auto"/>
            </w:tcBorders>
            <w:shd w:val="clear" w:color="auto" w:fill="auto"/>
            <w:noWrap/>
            <w:vAlign w:val="bottom"/>
            <w:hideMark/>
          </w:tcPr>
          <w:p w14:paraId="4B22633F" w14:textId="5D8035EE" w:rsidR="00C84B72" w:rsidRPr="00C84B72" w:rsidDel="00871F42" w:rsidRDefault="00C84B72" w:rsidP="00916F2D">
            <w:pPr>
              <w:jc w:val="center"/>
              <w:rPr>
                <w:del w:id="1538" w:author="David Villota Miranda" w:date="2021-09-27T22:52:00Z"/>
                <w:rFonts w:ascii="Arial Narrow" w:hAnsi="Arial Narrow"/>
                <w:color w:val="000000"/>
                <w:sz w:val="18"/>
                <w:szCs w:val="16"/>
              </w:rPr>
            </w:pPr>
            <w:del w:id="1539" w:author="David Villota Miranda" w:date="2021-09-27T22:52:00Z">
              <w:r w:rsidRPr="00C84B72" w:rsidDel="00871F42">
                <w:rPr>
                  <w:rFonts w:ascii="Arial Narrow" w:hAnsi="Arial Narrow"/>
                  <w:color w:val="000000"/>
                  <w:sz w:val="18"/>
                  <w:szCs w:val="16"/>
                </w:rPr>
                <w:delText>0,818</w:delText>
              </w:r>
            </w:del>
          </w:p>
        </w:tc>
        <w:tc>
          <w:tcPr>
            <w:tcW w:w="567" w:type="dxa"/>
            <w:tcBorders>
              <w:top w:val="nil"/>
              <w:left w:val="single" w:sz="6" w:space="0" w:color="auto"/>
              <w:bottom w:val="nil"/>
              <w:right w:val="single" w:sz="6" w:space="0" w:color="auto"/>
            </w:tcBorders>
            <w:shd w:val="clear" w:color="auto" w:fill="auto"/>
            <w:noWrap/>
            <w:vAlign w:val="bottom"/>
            <w:hideMark/>
          </w:tcPr>
          <w:p w14:paraId="014640FB" w14:textId="4CEC97B1" w:rsidR="00C84B72" w:rsidRPr="00C84B72" w:rsidDel="00871F42" w:rsidRDefault="00C84B72" w:rsidP="00916F2D">
            <w:pPr>
              <w:jc w:val="center"/>
              <w:rPr>
                <w:del w:id="1540" w:author="David Villota Miranda" w:date="2021-09-27T22:52:00Z"/>
                <w:rFonts w:ascii="Arial Narrow" w:hAnsi="Arial Narrow"/>
                <w:color w:val="000000"/>
                <w:sz w:val="18"/>
                <w:szCs w:val="16"/>
              </w:rPr>
            </w:pPr>
            <w:del w:id="1541" w:author="David Villota Miranda" w:date="2021-09-27T22:52:00Z">
              <w:r w:rsidRPr="00C84B72" w:rsidDel="00871F42">
                <w:rPr>
                  <w:rFonts w:ascii="Arial Narrow" w:hAnsi="Arial Narrow"/>
                  <w:color w:val="000000"/>
                  <w:sz w:val="18"/>
                  <w:szCs w:val="16"/>
                </w:rPr>
                <w:delText>0,350</w:delText>
              </w:r>
            </w:del>
          </w:p>
        </w:tc>
        <w:tc>
          <w:tcPr>
            <w:tcW w:w="527" w:type="dxa"/>
            <w:tcBorders>
              <w:top w:val="nil"/>
              <w:left w:val="single" w:sz="6" w:space="0" w:color="auto"/>
              <w:bottom w:val="nil"/>
              <w:right w:val="single" w:sz="6" w:space="0" w:color="auto"/>
            </w:tcBorders>
            <w:shd w:val="clear" w:color="auto" w:fill="auto"/>
            <w:noWrap/>
            <w:vAlign w:val="bottom"/>
            <w:hideMark/>
          </w:tcPr>
          <w:p w14:paraId="7F378F88" w14:textId="0E3BFEF5" w:rsidR="00C84B72" w:rsidRPr="00C84B72" w:rsidDel="00871F42" w:rsidRDefault="00C84B72" w:rsidP="00916F2D">
            <w:pPr>
              <w:jc w:val="center"/>
              <w:rPr>
                <w:del w:id="1542" w:author="David Villota Miranda" w:date="2021-09-27T22:52:00Z"/>
                <w:rFonts w:ascii="Arial Narrow" w:hAnsi="Arial Narrow"/>
                <w:color w:val="000000"/>
                <w:sz w:val="18"/>
                <w:szCs w:val="16"/>
              </w:rPr>
            </w:pPr>
            <w:del w:id="1543" w:author="David Villota Miranda" w:date="2021-09-27T22:52:00Z">
              <w:r w:rsidRPr="00C84B72" w:rsidDel="00871F42">
                <w:rPr>
                  <w:rFonts w:ascii="Arial Narrow" w:hAnsi="Arial Narrow"/>
                  <w:color w:val="000000"/>
                  <w:sz w:val="18"/>
                  <w:szCs w:val="16"/>
                </w:rPr>
                <w:delText>0,262</w:delText>
              </w:r>
            </w:del>
          </w:p>
        </w:tc>
        <w:tc>
          <w:tcPr>
            <w:tcW w:w="607" w:type="dxa"/>
            <w:tcBorders>
              <w:top w:val="nil"/>
              <w:left w:val="single" w:sz="6" w:space="0" w:color="auto"/>
              <w:bottom w:val="nil"/>
              <w:right w:val="single" w:sz="6" w:space="0" w:color="auto"/>
            </w:tcBorders>
            <w:shd w:val="clear" w:color="auto" w:fill="auto"/>
            <w:noWrap/>
            <w:vAlign w:val="bottom"/>
            <w:hideMark/>
          </w:tcPr>
          <w:p w14:paraId="118A5703" w14:textId="4A108022" w:rsidR="00C84B72" w:rsidRPr="00C84B72" w:rsidDel="00871F42" w:rsidRDefault="00C84B72" w:rsidP="00916F2D">
            <w:pPr>
              <w:jc w:val="center"/>
              <w:rPr>
                <w:del w:id="1544" w:author="David Villota Miranda" w:date="2021-09-27T22:52:00Z"/>
                <w:rFonts w:ascii="Arial Narrow" w:hAnsi="Arial Narrow"/>
                <w:color w:val="000000"/>
                <w:sz w:val="18"/>
                <w:szCs w:val="16"/>
              </w:rPr>
            </w:pPr>
            <w:del w:id="1545" w:author="David Villota Miranda" w:date="2021-09-27T22:52:00Z">
              <w:r w:rsidRPr="00C84B72" w:rsidDel="00871F42">
                <w:rPr>
                  <w:rFonts w:ascii="Arial Narrow" w:hAnsi="Arial Narrow"/>
                  <w:color w:val="000000"/>
                  <w:sz w:val="18"/>
                  <w:szCs w:val="16"/>
                </w:rPr>
                <w:delText>0,341</w:delText>
              </w:r>
            </w:del>
          </w:p>
        </w:tc>
        <w:tc>
          <w:tcPr>
            <w:tcW w:w="567" w:type="dxa"/>
            <w:tcBorders>
              <w:top w:val="nil"/>
              <w:left w:val="single" w:sz="6" w:space="0" w:color="auto"/>
              <w:bottom w:val="nil"/>
              <w:right w:val="single" w:sz="6" w:space="0" w:color="auto"/>
            </w:tcBorders>
            <w:shd w:val="clear" w:color="auto" w:fill="auto"/>
            <w:noWrap/>
            <w:vAlign w:val="bottom"/>
            <w:hideMark/>
          </w:tcPr>
          <w:p w14:paraId="0338BDD3" w14:textId="70838D43" w:rsidR="00C84B72" w:rsidRPr="00C84B72" w:rsidDel="00871F42" w:rsidRDefault="00C84B72" w:rsidP="00916F2D">
            <w:pPr>
              <w:jc w:val="center"/>
              <w:rPr>
                <w:del w:id="1546" w:author="David Villota Miranda" w:date="2021-09-27T22:52:00Z"/>
                <w:rFonts w:ascii="Arial Narrow" w:hAnsi="Arial Narrow"/>
                <w:color w:val="000000"/>
                <w:sz w:val="18"/>
                <w:szCs w:val="16"/>
              </w:rPr>
            </w:pPr>
            <w:del w:id="1547" w:author="David Villota Miranda" w:date="2021-09-27T22:52:00Z">
              <w:r w:rsidRPr="00C84B72" w:rsidDel="00871F42">
                <w:rPr>
                  <w:rFonts w:ascii="Arial Narrow" w:hAnsi="Arial Narrow"/>
                  <w:color w:val="000000"/>
                  <w:sz w:val="18"/>
                  <w:szCs w:val="16"/>
                </w:rPr>
                <w:delText>0,263</w:delText>
              </w:r>
            </w:del>
          </w:p>
        </w:tc>
        <w:tc>
          <w:tcPr>
            <w:tcW w:w="567" w:type="dxa"/>
            <w:tcBorders>
              <w:left w:val="single" w:sz="6" w:space="0" w:color="auto"/>
            </w:tcBorders>
            <w:shd w:val="clear" w:color="auto" w:fill="auto"/>
            <w:noWrap/>
            <w:vAlign w:val="bottom"/>
            <w:hideMark/>
          </w:tcPr>
          <w:p w14:paraId="32D6EFD1" w14:textId="066D881C" w:rsidR="00C84B72" w:rsidRPr="00C84B72" w:rsidDel="00871F42" w:rsidRDefault="00C84B72" w:rsidP="00916F2D">
            <w:pPr>
              <w:jc w:val="center"/>
              <w:rPr>
                <w:del w:id="1548" w:author="David Villota Miranda" w:date="2021-09-27T22:52:00Z"/>
                <w:rFonts w:ascii="Arial Narrow" w:hAnsi="Arial Narrow"/>
                <w:color w:val="000000"/>
                <w:sz w:val="18"/>
                <w:szCs w:val="16"/>
              </w:rPr>
            </w:pPr>
            <w:del w:id="1549" w:author="David Villota Miranda" w:date="2021-09-27T22:52:00Z">
              <w:r w:rsidRPr="00C84B72" w:rsidDel="00871F42">
                <w:rPr>
                  <w:rFonts w:ascii="Arial Narrow" w:hAnsi="Arial Narrow"/>
                  <w:color w:val="000000"/>
                  <w:sz w:val="18"/>
                  <w:szCs w:val="16"/>
                </w:rPr>
                <w:delText>0,325</w:delText>
              </w:r>
            </w:del>
          </w:p>
        </w:tc>
      </w:tr>
      <w:tr w:rsidR="00C84B72" w:rsidRPr="00C84B72" w:rsidDel="00871F42" w14:paraId="1B633186" w14:textId="3A9A4499" w:rsidTr="00C84B72">
        <w:trPr>
          <w:trHeight w:val="288"/>
          <w:del w:id="1550" w:author="David Villota Miranda" w:date="2021-09-27T22:52:00Z"/>
        </w:trPr>
        <w:tc>
          <w:tcPr>
            <w:tcW w:w="515" w:type="dxa"/>
            <w:tcBorders>
              <w:top w:val="nil"/>
              <w:bottom w:val="nil"/>
              <w:right w:val="single" w:sz="6" w:space="0" w:color="auto"/>
            </w:tcBorders>
            <w:shd w:val="clear" w:color="auto" w:fill="auto"/>
            <w:noWrap/>
            <w:vAlign w:val="bottom"/>
            <w:hideMark/>
          </w:tcPr>
          <w:p w14:paraId="6F1DB84B" w14:textId="178F21B6" w:rsidR="00C84B72" w:rsidRPr="00C84B72" w:rsidDel="00871F42" w:rsidRDefault="00C84B72" w:rsidP="00916F2D">
            <w:pPr>
              <w:jc w:val="center"/>
              <w:rPr>
                <w:del w:id="1551" w:author="David Villota Miranda" w:date="2021-09-27T22:52:00Z"/>
                <w:rFonts w:ascii="Arial Narrow" w:hAnsi="Arial Narrow"/>
                <w:color w:val="000000"/>
                <w:sz w:val="18"/>
                <w:szCs w:val="16"/>
              </w:rPr>
            </w:pPr>
            <w:del w:id="1552" w:author="David Villota Miranda" w:date="2021-09-27T22:52:00Z">
              <w:r w:rsidRPr="00C84B72" w:rsidDel="00871F42">
                <w:rPr>
                  <w:rFonts w:ascii="Arial Narrow" w:hAnsi="Arial Narrow"/>
                  <w:color w:val="000000"/>
                  <w:sz w:val="18"/>
                  <w:szCs w:val="16"/>
                </w:rPr>
                <w:delText>0,100</w:delText>
              </w:r>
            </w:del>
          </w:p>
        </w:tc>
        <w:tc>
          <w:tcPr>
            <w:tcW w:w="631" w:type="dxa"/>
            <w:tcBorders>
              <w:top w:val="nil"/>
              <w:left w:val="single" w:sz="6" w:space="0" w:color="auto"/>
              <w:bottom w:val="nil"/>
              <w:right w:val="single" w:sz="6" w:space="0" w:color="auto"/>
            </w:tcBorders>
            <w:shd w:val="clear" w:color="auto" w:fill="auto"/>
            <w:noWrap/>
            <w:vAlign w:val="bottom"/>
            <w:hideMark/>
          </w:tcPr>
          <w:p w14:paraId="623414FF" w14:textId="32A1C847" w:rsidR="00C84B72" w:rsidRPr="00C84B72" w:rsidDel="00871F42" w:rsidRDefault="00C84B72" w:rsidP="00916F2D">
            <w:pPr>
              <w:jc w:val="center"/>
              <w:rPr>
                <w:del w:id="1553" w:author="David Villota Miranda" w:date="2021-09-27T22:52:00Z"/>
                <w:rFonts w:ascii="Arial Narrow" w:hAnsi="Arial Narrow"/>
                <w:color w:val="000000"/>
                <w:sz w:val="18"/>
                <w:szCs w:val="16"/>
              </w:rPr>
            </w:pPr>
            <w:del w:id="1554" w:author="David Villota Miranda" w:date="2021-09-27T22:52:00Z">
              <w:r w:rsidRPr="00C84B72" w:rsidDel="00871F42">
                <w:rPr>
                  <w:rFonts w:ascii="Arial Narrow" w:hAnsi="Arial Narrow"/>
                  <w:color w:val="000000"/>
                  <w:sz w:val="18"/>
                  <w:szCs w:val="16"/>
                </w:rPr>
                <w:delText>0,295</w:delText>
              </w:r>
            </w:del>
          </w:p>
        </w:tc>
        <w:tc>
          <w:tcPr>
            <w:tcW w:w="613" w:type="dxa"/>
            <w:tcBorders>
              <w:top w:val="nil"/>
              <w:left w:val="single" w:sz="6" w:space="0" w:color="auto"/>
              <w:bottom w:val="nil"/>
              <w:right w:val="single" w:sz="6" w:space="0" w:color="auto"/>
            </w:tcBorders>
            <w:shd w:val="clear" w:color="auto" w:fill="auto"/>
            <w:noWrap/>
            <w:vAlign w:val="bottom"/>
            <w:hideMark/>
          </w:tcPr>
          <w:p w14:paraId="03166F4E" w14:textId="580C337B" w:rsidR="00C84B72" w:rsidRPr="00C84B72" w:rsidDel="00871F42" w:rsidRDefault="00C84B72" w:rsidP="00916F2D">
            <w:pPr>
              <w:jc w:val="center"/>
              <w:rPr>
                <w:del w:id="1555" w:author="David Villota Miranda" w:date="2021-09-27T22:52:00Z"/>
                <w:rFonts w:ascii="Arial Narrow" w:hAnsi="Arial Narrow"/>
                <w:color w:val="000000"/>
                <w:sz w:val="18"/>
                <w:szCs w:val="16"/>
              </w:rPr>
            </w:pPr>
            <w:del w:id="1556" w:author="David Villota Miranda" w:date="2021-09-27T22:52:00Z">
              <w:r w:rsidRPr="00C84B72" w:rsidDel="00871F42">
                <w:rPr>
                  <w:rFonts w:ascii="Arial Narrow" w:hAnsi="Arial Narrow"/>
                  <w:color w:val="000000"/>
                  <w:sz w:val="18"/>
                  <w:szCs w:val="16"/>
                </w:rPr>
                <w:delText>0,066</w:delText>
              </w:r>
            </w:del>
          </w:p>
        </w:tc>
        <w:tc>
          <w:tcPr>
            <w:tcW w:w="709" w:type="dxa"/>
            <w:tcBorders>
              <w:top w:val="nil"/>
              <w:left w:val="single" w:sz="6" w:space="0" w:color="auto"/>
              <w:bottom w:val="nil"/>
              <w:right w:val="single" w:sz="6" w:space="0" w:color="auto"/>
            </w:tcBorders>
            <w:shd w:val="clear" w:color="auto" w:fill="auto"/>
            <w:noWrap/>
            <w:vAlign w:val="bottom"/>
            <w:hideMark/>
          </w:tcPr>
          <w:p w14:paraId="0EB8AFB2" w14:textId="4BE76827" w:rsidR="00C84B72" w:rsidRPr="00C84B72" w:rsidDel="00871F42" w:rsidRDefault="00C84B72" w:rsidP="00916F2D">
            <w:pPr>
              <w:jc w:val="center"/>
              <w:rPr>
                <w:del w:id="1557" w:author="David Villota Miranda" w:date="2021-09-27T22:52:00Z"/>
                <w:rFonts w:ascii="Arial Narrow" w:hAnsi="Arial Narrow"/>
                <w:color w:val="000000"/>
                <w:sz w:val="18"/>
                <w:szCs w:val="16"/>
              </w:rPr>
            </w:pPr>
            <w:del w:id="1558" w:author="David Villota Miranda" w:date="2021-09-27T22:52:00Z">
              <w:r w:rsidRPr="00C84B72" w:rsidDel="00871F42">
                <w:rPr>
                  <w:rFonts w:ascii="Arial Narrow" w:hAnsi="Arial Narrow"/>
                  <w:color w:val="000000"/>
                  <w:sz w:val="18"/>
                  <w:szCs w:val="16"/>
                </w:rPr>
                <w:delText>0,360</w:delText>
              </w:r>
            </w:del>
          </w:p>
        </w:tc>
        <w:tc>
          <w:tcPr>
            <w:tcW w:w="567" w:type="dxa"/>
            <w:tcBorders>
              <w:top w:val="nil"/>
              <w:left w:val="single" w:sz="6" w:space="0" w:color="auto"/>
              <w:bottom w:val="nil"/>
              <w:right w:val="single" w:sz="6" w:space="0" w:color="auto"/>
            </w:tcBorders>
            <w:shd w:val="clear" w:color="auto" w:fill="auto"/>
            <w:noWrap/>
            <w:vAlign w:val="bottom"/>
            <w:hideMark/>
          </w:tcPr>
          <w:p w14:paraId="5E390785" w14:textId="3E04A430" w:rsidR="00C84B72" w:rsidRPr="00C84B72" w:rsidDel="00871F42" w:rsidRDefault="00C84B72" w:rsidP="00916F2D">
            <w:pPr>
              <w:jc w:val="center"/>
              <w:rPr>
                <w:del w:id="1559" w:author="David Villota Miranda" w:date="2021-09-27T22:52:00Z"/>
                <w:rFonts w:ascii="Arial Narrow" w:hAnsi="Arial Narrow"/>
                <w:color w:val="000000"/>
                <w:sz w:val="18"/>
                <w:szCs w:val="16"/>
              </w:rPr>
            </w:pPr>
            <w:del w:id="1560" w:author="David Villota Miranda" w:date="2021-09-27T22:52:00Z">
              <w:r w:rsidRPr="00C84B72" w:rsidDel="00871F42">
                <w:rPr>
                  <w:rFonts w:ascii="Arial Narrow" w:hAnsi="Arial Narrow"/>
                  <w:color w:val="000000"/>
                  <w:sz w:val="18"/>
                  <w:szCs w:val="16"/>
                </w:rPr>
                <w:delText>0,175</w:delText>
              </w:r>
            </w:del>
          </w:p>
        </w:tc>
        <w:tc>
          <w:tcPr>
            <w:tcW w:w="567" w:type="dxa"/>
            <w:tcBorders>
              <w:top w:val="nil"/>
              <w:left w:val="single" w:sz="6" w:space="0" w:color="auto"/>
              <w:bottom w:val="nil"/>
              <w:right w:val="single" w:sz="6" w:space="0" w:color="auto"/>
            </w:tcBorders>
            <w:shd w:val="clear" w:color="auto" w:fill="auto"/>
            <w:noWrap/>
            <w:vAlign w:val="bottom"/>
            <w:hideMark/>
          </w:tcPr>
          <w:p w14:paraId="4CE27193" w14:textId="626A3E9D" w:rsidR="00C84B72" w:rsidRPr="00C84B72" w:rsidDel="00871F42" w:rsidRDefault="00C84B72" w:rsidP="00916F2D">
            <w:pPr>
              <w:jc w:val="center"/>
              <w:rPr>
                <w:del w:id="1561" w:author="David Villota Miranda" w:date="2021-09-27T22:52:00Z"/>
                <w:rFonts w:ascii="Arial Narrow" w:hAnsi="Arial Narrow"/>
                <w:color w:val="000000"/>
                <w:sz w:val="18"/>
                <w:szCs w:val="16"/>
              </w:rPr>
            </w:pPr>
            <w:del w:id="1562" w:author="David Villota Miranda" w:date="2021-09-27T22:52:00Z">
              <w:r w:rsidRPr="00C84B72" w:rsidDel="00871F42">
                <w:rPr>
                  <w:rFonts w:ascii="Arial Narrow" w:hAnsi="Arial Narrow"/>
                  <w:color w:val="000000"/>
                  <w:sz w:val="18"/>
                  <w:szCs w:val="16"/>
                </w:rPr>
                <w:delText>0,275</w:delText>
              </w:r>
            </w:del>
          </w:p>
        </w:tc>
        <w:tc>
          <w:tcPr>
            <w:tcW w:w="515" w:type="dxa"/>
            <w:tcBorders>
              <w:top w:val="nil"/>
              <w:left w:val="single" w:sz="6" w:space="0" w:color="auto"/>
              <w:bottom w:val="nil"/>
              <w:right w:val="single" w:sz="6" w:space="0" w:color="auto"/>
            </w:tcBorders>
            <w:shd w:val="clear" w:color="auto" w:fill="auto"/>
            <w:noWrap/>
            <w:vAlign w:val="bottom"/>
            <w:hideMark/>
          </w:tcPr>
          <w:p w14:paraId="262C02B3" w14:textId="58BB642B" w:rsidR="00C84B72" w:rsidRPr="00C84B72" w:rsidDel="00871F42" w:rsidRDefault="00C84B72" w:rsidP="00916F2D">
            <w:pPr>
              <w:jc w:val="center"/>
              <w:rPr>
                <w:del w:id="1563" w:author="David Villota Miranda" w:date="2021-09-27T22:52:00Z"/>
                <w:rFonts w:ascii="Arial Narrow" w:hAnsi="Arial Narrow"/>
                <w:color w:val="000000"/>
                <w:sz w:val="18"/>
                <w:szCs w:val="16"/>
              </w:rPr>
            </w:pPr>
            <w:del w:id="1564" w:author="David Villota Miranda" w:date="2021-09-27T22:52:00Z">
              <w:r w:rsidRPr="00C84B72" w:rsidDel="00871F42">
                <w:rPr>
                  <w:rFonts w:ascii="Arial Narrow" w:hAnsi="Arial Narrow"/>
                  <w:color w:val="000000"/>
                  <w:sz w:val="18"/>
                  <w:szCs w:val="16"/>
                </w:rPr>
                <w:delText>0,100</w:delText>
              </w:r>
            </w:del>
          </w:p>
        </w:tc>
        <w:tc>
          <w:tcPr>
            <w:tcW w:w="619" w:type="dxa"/>
            <w:tcBorders>
              <w:top w:val="nil"/>
              <w:left w:val="single" w:sz="6" w:space="0" w:color="auto"/>
              <w:bottom w:val="nil"/>
              <w:right w:val="single" w:sz="6" w:space="0" w:color="auto"/>
            </w:tcBorders>
            <w:shd w:val="clear" w:color="auto" w:fill="auto"/>
            <w:noWrap/>
            <w:vAlign w:val="bottom"/>
            <w:hideMark/>
          </w:tcPr>
          <w:p w14:paraId="01704EE5" w14:textId="72517455" w:rsidR="00C84B72" w:rsidRPr="00C84B72" w:rsidDel="00871F42" w:rsidRDefault="00C84B72" w:rsidP="00916F2D">
            <w:pPr>
              <w:jc w:val="center"/>
              <w:rPr>
                <w:del w:id="1565" w:author="David Villota Miranda" w:date="2021-09-27T22:52:00Z"/>
                <w:rFonts w:ascii="Arial Narrow" w:hAnsi="Arial Narrow"/>
                <w:color w:val="000000"/>
                <w:sz w:val="18"/>
                <w:szCs w:val="16"/>
              </w:rPr>
            </w:pPr>
            <w:del w:id="1566" w:author="David Villota Miranda" w:date="2021-09-27T22:52:00Z">
              <w:r w:rsidRPr="00C84B72" w:rsidDel="00871F42">
                <w:rPr>
                  <w:rFonts w:ascii="Arial Narrow" w:hAnsi="Arial Narrow"/>
                  <w:color w:val="000000"/>
                  <w:sz w:val="18"/>
                  <w:szCs w:val="16"/>
                </w:rPr>
                <w:delText>0,797</w:delText>
              </w:r>
            </w:del>
          </w:p>
        </w:tc>
        <w:tc>
          <w:tcPr>
            <w:tcW w:w="567" w:type="dxa"/>
            <w:tcBorders>
              <w:top w:val="nil"/>
              <w:left w:val="single" w:sz="6" w:space="0" w:color="auto"/>
              <w:bottom w:val="nil"/>
              <w:right w:val="single" w:sz="6" w:space="0" w:color="auto"/>
            </w:tcBorders>
            <w:shd w:val="clear" w:color="auto" w:fill="auto"/>
            <w:noWrap/>
            <w:vAlign w:val="bottom"/>
            <w:hideMark/>
          </w:tcPr>
          <w:p w14:paraId="4C8F4DB4" w14:textId="34CAE311" w:rsidR="00C84B72" w:rsidRPr="00C84B72" w:rsidDel="00871F42" w:rsidRDefault="00C84B72" w:rsidP="00916F2D">
            <w:pPr>
              <w:jc w:val="center"/>
              <w:rPr>
                <w:del w:id="1567" w:author="David Villota Miranda" w:date="2021-09-27T22:52:00Z"/>
                <w:rFonts w:ascii="Arial Narrow" w:hAnsi="Arial Narrow"/>
                <w:color w:val="000000"/>
                <w:sz w:val="18"/>
                <w:szCs w:val="16"/>
              </w:rPr>
            </w:pPr>
            <w:del w:id="1568" w:author="David Villota Miranda" w:date="2021-09-27T22:52:00Z">
              <w:r w:rsidRPr="00C84B72" w:rsidDel="00871F42">
                <w:rPr>
                  <w:rFonts w:ascii="Arial Narrow" w:hAnsi="Arial Narrow"/>
                  <w:color w:val="000000"/>
                  <w:sz w:val="18"/>
                  <w:szCs w:val="16"/>
                </w:rPr>
                <w:delText>0,400</w:delText>
              </w:r>
            </w:del>
          </w:p>
        </w:tc>
        <w:tc>
          <w:tcPr>
            <w:tcW w:w="527" w:type="dxa"/>
            <w:tcBorders>
              <w:top w:val="nil"/>
              <w:left w:val="single" w:sz="6" w:space="0" w:color="auto"/>
              <w:bottom w:val="nil"/>
              <w:right w:val="single" w:sz="6" w:space="0" w:color="auto"/>
            </w:tcBorders>
            <w:shd w:val="clear" w:color="auto" w:fill="auto"/>
            <w:noWrap/>
            <w:vAlign w:val="bottom"/>
            <w:hideMark/>
          </w:tcPr>
          <w:p w14:paraId="30A4DA2B" w14:textId="4FBE75E1" w:rsidR="00C84B72" w:rsidRPr="00C84B72" w:rsidDel="00871F42" w:rsidRDefault="00C84B72" w:rsidP="00916F2D">
            <w:pPr>
              <w:jc w:val="center"/>
              <w:rPr>
                <w:del w:id="1569" w:author="David Villota Miranda" w:date="2021-09-27T22:52:00Z"/>
                <w:rFonts w:ascii="Arial Narrow" w:hAnsi="Arial Narrow"/>
                <w:color w:val="000000"/>
                <w:sz w:val="18"/>
                <w:szCs w:val="16"/>
              </w:rPr>
            </w:pPr>
            <w:del w:id="1570" w:author="David Villota Miranda" w:date="2021-09-27T22:52:00Z">
              <w:r w:rsidRPr="00C84B72" w:rsidDel="00871F42">
                <w:rPr>
                  <w:rFonts w:ascii="Arial Narrow" w:hAnsi="Arial Narrow"/>
                  <w:color w:val="000000"/>
                  <w:sz w:val="18"/>
                  <w:szCs w:val="16"/>
                </w:rPr>
                <w:delText>0,266</w:delText>
              </w:r>
            </w:del>
          </w:p>
        </w:tc>
        <w:tc>
          <w:tcPr>
            <w:tcW w:w="607" w:type="dxa"/>
            <w:tcBorders>
              <w:top w:val="nil"/>
              <w:left w:val="single" w:sz="6" w:space="0" w:color="auto"/>
              <w:bottom w:val="nil"/>
              <w:right w:val="single" w:sz="6" w:space="0" w:color="auto"/>
            </w:tcBorders>
            <w:shd w:val="clear" w:color="auto" w:fill="auto"/>
            <w:noWrap/>
            <w:vAlign w:val="bottom"/>
            <w:hideMark/>
          </w:tcPr>
          <w:p w14:paraId="3F527884" w14:textId="68A3E7C1" w:rsidR="00C84B72" w:rsidRPr="00C84B72" w:rsidDel="00871F42" w:rsidRDefault="00C84B72" w:rsidP="00916F2D">
            <w:pPr>
              <w:jc w:val="center"/>
              <w:rPr>
                <w:del w:id="1571" w:author="David Villota Miranda" w:date="2021-09-27T22:52:00Z"/>
                <w:rFonts w:ascii="Arial Narrow" w:hAnsi="Arial Narrow"/>
                <w:color w:val="000000"/>
                <w:sz w:val="18"/>
                <w:szCs w:val="16"/>
              </w:rPr>
            </w:pPr>
            <w:del w:id="1572" w:author="David Villota Miranda" w:date="2021-09-27T22:52:00Z">
              <w:r w:rsidRPr="00C84B72" w:rsidDel="00871F42">
                <w:rPr>
                  <w:rFonts w:ascii="Arial Narrow" w:hAnsi="Arial Narrow"/>
                  <w:color w:val="000000"/>
                  <w:sz w:val="18"/>
                  <w:szCs w:val="16"/>
                </w:rPr>
                <w:delText>0,318</w:delText>
              </w:r>
            </w:del>
          </w:p>
        </w:tc>
        <w:tc>
          <w:tcPr>
            <w:tcW w:w="567" w:type="dxa"/>
            <w:tcBorders>
              <w:top w:val="nil"/>
              <w:left w:val="single" w:sz="6" w:space="0" w:color="auto"/>
              <w:bottom w:val="nil"/>
              <w:right w:val="single" w:sz="6" w:space="0" w:color="auto"/>
            </w:tcBorders>
            <w:shd w:val="clear" w:color="auto" w:fill="auto"/>
            <w:noWrap/>
            <w:vAlign w:val="bottom"/>
            <w:hideMark/>
          </w:tcPr>
          <w:p w14:paraId="59E63213" w14:textId="333E4B21" w:rsidR="00C84B72" w:rsidRPr="00C84B72" w:rsidDel="00871F42" w:rsidRDefault="00C84B72" w:rsidP="00916F2D">
            <w:pPr>
              <w:jc w:val="center"/>
              <w:rPr>
                <w:del w:id="1573" w:author="David Villota Miranda" w:date="2021-09-27T22:52:00Z"/>
                <w:rFonts w:ascii="Arial Narrow" w:hAnsi="Arial Narrow"/>
                <w:color w:val="000000"/>
                <w:sz w:val="18"/>
                <w:szCs w:val="16"/>
              </w:rPr>
            </w:pPr>
            <w:del w:id="1574" w:author="David Villota Miranda" w:date="2021-09-27T22:52:00Z">
              <w:r w:rsidRPr="00C84B72" w:rsidDel="00871F42">
                <w:rPr>
                  <w:rFonts w:ascii="Arial Narrow" w:hAnsi="Arial Narrow"/>
                  <w:color w:val="000000"/>
                  <w:sz w:val="18"/>
                  <w:szCs w:val="16"/>
                </w:rPr>
                <w:delText>0,250</w:delText>
              </w:r>
            </w:del>
          </w:p>
        </w:tc>
        <w:tc>
          <w:tcPr>
            <w:tcW w:w="567" w:type="dxa"/>
            <w:tcBorders>
              <w:left w:val="single" w:sz="6" w:space="0" w:color="auto"/>
            </w:tcBorders>
            <w:shd w:val="clear" w:color="auto" w:fill="auto"/>
            <w:noWrap/>
            <w:vAlign w:val="bottom"/>
            <w:hideMark/>
          </w:tcPr>
          <w:p w14:paraId="6F1BDFBC" w14:textId="3FD71DAD" w:rsidR="00C84B72" w:rsidRPr="00C84B72" w:rsidDel="00871F42" w:rsidRDefault="00C84B72" w:rsidP="00916F2D">
            <w:pPr>
              <w:jc w:val="center"/>
              <w:rPr>
                <w:del w:id="1575" w:author="David Villota Miranda" w:date="2021-09-27T22:52:00Z"/>
                <w:rFonts w:ascii="Arial Narrow" w:hAnsi="Arial Narrow"/>
                <w:color w:val="000000"/>
                <w:sz w:val="18"/>
                <w:szCs w:val="16"/>
              </w:rPr>
            </w:pPr>
            <w:del w:id="1576" w:author="David Villota Miranda" w:date="2021-09-27T22:52:00Z">
              <w:r w:rsidRPr="00C84B72" w:rsidDel="00871F42">
                <w:rPr>
                  <w:rFonts w:ascii="Arial Narrow" w:hAnsi="Arial Narrow"/>
                  <w:color w:val="000000"/>
                  <w:sz w:val="18"/>
                  <w:szCs w:val="16"/>
                </w:rPr>
                <w:delText>0,300</w:delText>
              </w:r>
            </w:del>
          </w:p>
        </w:tc>
      </w:tr>
      <w:tr w:rsidR="00C84B72" w:rsidRPr="00C84B72" w:rsidDel="00871F42" w14:paraId="263D711F" w14:textId="37E68030" w:rsidTr="00C84B72">
        <w:trPr>
          <w:trHeight w:val="288"/>
          <w:del w:id="1577" w:author="David Villota Miranda" w:date="2021-09-27T22:52:00Z"/>
        </w:trPr>
        <w:tc>
          <w:tcPr>
            <w:tcW w:w="515" w:type="dxa"/>
            <w:tcBorders>
              <w:top w:val="nil"/>
              <w:bottom w:val="nil"/>
              <w:right w:val="single" w:sz="6" w:space="0" w:color="auto"/>
            </w:tcBorders>
            <w:shd w:val="clear" w:color="auto" w:fill="auto"/>
            <w:noWrap/>
            <w:vAlign w:val="bottom"/>
            <w:hideMark/>
          </w:tcPr>
          <w:p w14:paraId="476FAFD4" w14:textId="696CD63E" w:rsidR="00C84B72" w:rsidRPr="00C84B72" w:rsidDel="00871F42" w:rsidRDefault="00C84B72" w:rsidP="00916F2D">
            <w:pPr>
              <w:jc w:val="center"/>
              <w:rPr>
                <w:del w:id="1578" w:author="David Villota Miranda" w:date="2021-09-27T22:52:00Z"/>
                <w:rFonts w:ascii="Arial Narrow" w:hAnsi="Arial Narrow"/>
                <w:color w:val="000000"/>
                <w:sz w:val="18"/>
                <w:szCs w:val="16"/>
              </w:rPr>
            </w:pPr>
            <w:del w:id="1579" w:author="David Villota Miranda" w:date="2021-09-27T22:52:00Z">
              <w:r w:rsidRPr="00C84B72" w:rsidDel="00871F42">
                <w:rPr>
                  <w:rFonts w:ascii="Arial Narrow" w:hAnsi="Arial Narrow"/>
                  <w:color w:val="000000"/>
                  <w:sz w:val="18"/>
                  <w:szCs w:val="16"/>
                </w:rPr>
                <w:delText>0,065</w:delText>
              </w:r>
            </w:del>
          </w:p>
        </w:tc>
        <w:tc>
          <w:tcPr>
            <w:tcW w:w="631" w:type="dxa"/>
            <w:tcBorders>
              <w:top w:val="nil"/>
              <w:left w:val="single" w:sz="6" w:space="0" w:color="auto"/>
              <w:bottom w:val="nil"/>
              <w:right w:val="single" w:sz="6" w:space="0" w:color="auto"/>
            </w:tcBorders>
            <w:shd w:val="clear" w:color="auto" w:fill="auto"/>
            <w:noWrap/>
            <w:vAlign w:val="bottom"/>
            <w:hideMark/>
          </w:tcPr>
          <w:p w14:paraId="22B9432A" w14:textId="0762AAC7" w:rsidR="00C84B72" w:rsidRPr="00C84B72" w:rsidDel="00871F42" w:rsidRDefault="00C84B72" w:rsidP="00916F2D">
            <w:pPr>
              <w:jc w:val="center"/>
              <w:rPr>
                <w:del w:id="1580" w:author="David Villota Miranda" w:date="2021-09-27T22:52:00Z"/>
                <w:rFonts w:ascii="Arial Narrow" w:hAnsi="Arial Narrow"/>
                <w:color w:val="000000"/>
                <w:sz w:val="18"/>
                <w:szCs w:val="16"/>
              </w:rPr>
            </w:pPr>
            <w:del w:id="1581" w:author="David Villota Miranda" w:date="2021-09-27T22:52:00Z">
              <w:r w:rsidRPr="00C84B72" w:rsidDel="00871F42">
                <w:rPr>
                  <w:rFonts w:ascii="Arial Narrow" w:hAnsi="Arial Narrow"/>
                  <w:color w:val="000000"/>
                  <w:sz w:val="18"/>
                  <w:szCs w:val="16"/>
                </w:rPr>
                <w:delText>0,300</w:delText>
              </w:r>
            </w:del>
          </w:p>
        </w:tc>
        <w:tc>
          <w:tcPr>
            <w:tcW w:w="613" w:type="dxa"/>
            <w:tcBorders>
              <w:top w:val="nil"/>
              <w:left w:val="single" w:sz="6" w:space="0" w:color="auto"/>
              <w:bottom w:val="nil"/>
              <w:right w:val="single" w:sz="6" w:space="0" w:color="auto"/>
            </w:tcBorders>
            <w:shd w:val="clear" w:color="auto" w:fill="auto"/>
            <w:noWrap/>
            <w:vAlign w:val="bottom"/>
            <w:hideMark/>
          </w:tcPr>
          <w:p w14:paraId="3852725B" w14:textId="4414B993" w:rsidR="00C84B72" w:rsidRPr="00C84B72" w:rsidDel="00871F42" w:rsidRDefault="00C84B72" w:rsidP="00916F2D">
            <w:pPr>
              <w:jc w:val="center"/>
              <w:rPr>
                <w:del w:id="1582" w:author="David Villota Miranda" w:date="2021-09-27T22:52:00Z"/>
                <w:rFonts w:ascii="Arial Narrow" w:hAnsi="Arial Narrow"/>
                <w:color w:val="000000"/>
                <w:sz w:val="18"/>
                <w:szCs w:val="16"/>
              </w:rPr>
            </w:pPr>
            <w:del w:id="1583" w:author="David Villota Miranda" w:date="2021-09-27T22:52:00Z">
              <w:r w:rsidRPr="00C84B72" w:rsidDel="00871F42">
                <w:rPr>
                  <w:rFonts w:ascii="Arial Narrow" w:hAnsi="Arial Narrow"/>
                  <w:color w:val="000000"/>
                  <w:sz w:val="18"/>
                  <w:szCs w:val="16"/>
                </w:rPr>
                <w:delText>0,045</w:delText>
              </w:r>
            </w:del>
          </w:p>
        </w:tc>
        <w:tc>
          <w:tcPr>
            <w:tcW w:w="709" w:type="dxa"/>
            <w:tcBorders>
              <w:top w:val="nil"/>
              <w:left w:val="single" w:sz="6" w:space="0" w:color="auto"/>
              <w:bottom w:val="nil"/>
              <w:right w:val="single" w:sz="6" w:space="0" w:color="auto"/>
            </w:tcBorders>
            <w:shd w:val="clear" w:color="auto" w:fill="auto"/>
            <w:noWrap/>
            <w:vAlign w:val="bottom"/>
            <w:hideMark/>
          </w:tcPr>
          <w:p w14:paraId="4DF9ED91" w14:textId="6AD167E7" w:rsidR="00C84B72" w:rsidRPr="00C84B72" w:rsidDel="00871F42" w:rsidRDefault="00C84B72" w:rsidP="00916F2D">
            <w:pPr>
              <w:jc w:val="center"/>
              <w:rPr>
                <w:del w:id="1584" w:author="David Villota Miranda" w:date="2021-09-27T22:52:00Z"/>
                <w:rFonts w:ascii="Arial Narrow" w:hAnsi="Arial Narrow"/>
                <w:color w:val="000000"/>
                <w:sz w:val="18"/>
                <w:szCs w:val="16"/>
              </w:rPr>
            </w:pPr>
            <w:del w:id="1585" w:author="David Villota Miranda" w:date="2021-09-27T22:52:00Z">
              <w:r w:rsidRPr="00C84B72" w:rsidDel="00871F42">
                <w:rPr>
                  <w:rFonts w:ascii="Arial Narrow" w:hAnsi="Arial Narrow"/>
                  <w:color w:val="000000"/>
                  <w:sz w:val="18"/>
                  <w:szCs w:val="16"/>
                </w:rPr>
                <w:delText>0,345</w:delText>
              </w:r>
            </w:del>
          </w:p>
        </w:tc>
        <w:tc>
          <w:tcPr>
            <w:tcW w:w="567" w:type="dxa"/>
            <w:tcBorders>
              <w:top w:val="nil"/>
              <w:left w:val="single" w:sz="6" w:space="0" w:color="auto"/>
              <w:bottom w:val="nil"/>
              <w:right w:val="single" w:sz="6" w:space="0" w:color="auto"/>
            </w:tcBorders>
            <w:shd w:val="clear" w:color="auto" w:fill="auto"/>
            <w:noWrap/>
            <w:vAlign w:val="bottom"/>
            <w:hideMark/>
          </w:tcPr>
          <w:p w14:paraId="081BABB8" w14:textId="59AEE564" w:rsidR="00C84B72" w:rsidRPr="00C84B72" w:rsidDel="00871F42" w:rsidRDefault="00C84B72" w:rsidP="00916F2D">
            <w:pPr>
              <w:jc w:val="center"/>
              <w:rPr>
                <w:del w:id="1586" w:author="David Villota Miranda" w:date="2021-09-27T22:52:00Z"/>
                <w:rFonts w:ascii="Arial Narrow" w:hAnsi="Arial Narrow"/>
                <w:color w:val="000000"/>
                <w:sz w:val="18"/>
                <w:szCs w:val="16"/>
              </w:rPr>
            </w:pPr>
            <w:del w:id="1587" w:author="David Villota Miranda" w:date="2021-09-27T22:52:00Z">
              <w:r w:rsidRPr="00C84B72" w:rsidDel="00871F42">
                <w:rPr>
                  <w:rFonts w:ascii="Arial Narrow" w:hAnsi="Arial Narrow"/>
                  <w:color w:val="000000"/>
                  <w:sz w:val="18"/>
                  <w:szCs w:val="16"/>
                </w:rPr>
                <w:delText>0,190</w:delText>
              </w:r>
            </w:del>
          </w:p>
        </w:tc>
        <w:tc>
          <w:tcPr>
            <w:tcW w:w="567" w:type="dxa"/>
            <w:tcBorders>
              <w:top w:val="nil"/>
              <w:left w:val="single" w:sz="6" w:space="0" w:color="auto"/>
              <w:bottom w:val="nil"/>
              <w:right w:val="single" w:sz="6" w:space="0" w:color="auto"/>
            </w:tcBorders>
            <w:shd w:val="clear" w:color="auto" w:fill="auto"/>
            <w:noWrap/>
            <w:vAlign w:val="bottom"/>
            <w:hideMark/>
          </w:tcPr>
          <w:p w14:paraId="289775BB" w14:textId="7D7BAA14" w:rsidR="00C84B72" w:rsidRPr="00C84B72" w:rsidDel="00871F42" w:rsidRDefault="00C84B72" w:rsidP="00916F2D">
            <w:pPr>
              <w:jc w:val="center"/>
              <w:rPr>
                <w:del w:id="1588" w:author="David Villota Miranda" w:date="2021-09-27T22:52:00Z"/>
                <w:rFonts w:ascii="Arial Narrow" w:hAnsi="Arial Narrow"/>
                <w:color w:val="000000"/>
                <w:sz w:val="18"/>
                <w:szCs w:val="16"/>
              </w:rPr>
            </w:pPr>
            <w:del w:id="1589" w:author="David Villota Miranda" w:date="2021-09-27T22:52:00Z">
              <w:r w:rsidRPr="00C84B72" w:rsidDel="00871F42">
                <w:rPr>
                  <w:rFonts w:ascii="Arial Narrow" w:hAnsi="Arial Narrow"/>
                  <w:color w:val="000000"/>
                  <w:sz w:val="18"/>
                  <w:szCs w:val="16"/>
                </w:rPr>
                <w:delText>0,292</w:delText>
              </w:r>
            </w:del>
          </w:p>
        </w:tc>
        <w:tc>
          <w:tcPr>
            <w:tcW w:w="515" w:type="dxa"/>
            <w:tcBorders>
              <w:top w:val="nil"/>
              <w:left w:val="single" w:sz="6" w:space="0" w:color="auto"/>
              <w:bottom w:val="nil"/>
              <w:right w:val="single" w:sz="6" w:space="0" w:color="auto"/>
            </w:tcBorders>
            <w:shd w:val="clear" w:color="auto" w:fill="auto"/>
            <w:noWrap/>
            <w:vAlign w:val="bottom"/>
            <w:hideMark/>
          </w:tcPr>
          <w:p w14:paraId="558C5023" w14:textId="77DEB049" w:rsidR="00C84B72" w:rsidRPr="00C84B72" w:rsidDel="00871F42" w:rsidRDefault="00C84B72" w:rsidP="00916F2D">
            <w:pPr>
              <w:jc w:val="center"/>
              <w:rPr>
                <w:del w:id="1590" w:author="David Villota Miranda" w:date="2021-09-27T22:52:00Z"/>
                <w:rFonts w:ascii="Arial Narrow" w:hAnsi="Arial Narrow"/>
                <w:color w:val="000000"/>
                <w:sz w:val="18"/>
                <w:szCs w:val="16"/>
              </w:rPr>
            </w:pPr>
            <w:del w:id="1591" w:author="David Villota Miranda" w:date="2021-09-27T22:52:00Z">
              <w:r w:rsidRPr="00C84B72" w:rsidDel="00871F42">
                <w:rPr>
                  <w:rFonts w:ascii="Arial Narrow" w:hAnsi="Arial Narrow"/>
                  <w:color w:val="000000"/>
                  <w:sz w:val="18"/>
                  <w:szCs w:val="16"/>
                </w:rPr>
                <w:delText>0,102</w:delText>
              </w:r>
            </w:del>
          </w:p>
        </w:tc>
        <w:tc>
          <w:tcPr>
            <w:tcW w:w="619" w:type="dxa"/>
            <w:tcBorders>
              <w:top w:val="nil"/>
              <w:left w:val="single" w:sz="6" w:space="0" w:color="auto"/>
              <w:bottom w:val="nil"/>
              <w:right w:val="single" w:sz="6" w:space="0" w:color="auto"/>
            </w:tcBorders>
            <w:shd w:val="clear" w:color="auto" w:fill="auto"/>
            <w:noWrap/>
            <w:vAlign w:val="bottom"/>
            <w:hideMark/>
          </w:tcPr>
          <w:p w14:paraId="02EB3A51" w14:textId="56E6C382" w:rsidR="00C84B72" w:rsidRPr="00C84B72" w:rsidDel="00871F42" w:rsidRDefault="00C84B72" w:rsidP="00916F2D">
            <w:pPr>
              <w:jc w:val="center"/>
              <w:rPr>
                <w:del w:id="1592" w:author="David Villota Miranda" w:date="2021-09-27T22:52:00Z"/>
                <w:rFonts w:ascii="Arial Narrow" w:hAnsi="Arial Narrow"/>
                <w:color w:val="000000"/>
                <w:sz w:val="18"/>
                <w:szCs w:val="16"/>
              </w:rPr>
            </w:pPr>
            <w:del w:id="1593" w:author="David Villota Miranda" w:date="2021-09-27T22:52:00Z">
              <w:r w:rsidRPr="00C84B72" w:rsidDel="00871F42">
                <w:rPr>
                  <w:rFonts w:ascii="Arial Narrow" w:hAnsi="Arial Narrow"/>
                  <w:color w:val="000000"/>
                  <w:sz w:val="18"/>
                  <w:szCs w:val="16"/>
                </w:rPr>
                <w:delText>0,783</w:delText>
              </w:r>
            </w:del>
          </w:p>
        </w:tc>
        <w:tc>
          <w:tcPr>
            <w:tcW w:w="567" w:type="dxa"/>
            <w:tcBorders>
              <w:top w:val="nil"/>
              <w:left w:val="single" w:sz="6" w:space="0" w:color="auto"/>
              <w:bottom w:val="nil"/>
              <w:right w:val="single" w:sz="6" w:space="0" w:color="auto"/>
            </w:tcBorders>
            <w:shd w:val="clear" w:color="auto" w:fill="auto"/>
            <w:noWrap/>
            <w:vAlign w:val="bottom"/>
            <w:hideMark/>
          </w:tcPr>
          <w:p w14:paraId="1528E29C" w14:textId="57CC02C5" w:rsidR="00C84B72" w:rsidRPr="00C84B72" w:rsidDel="00871F42" w:rsidRDefault="00C84B72" w:rsidP="00916F2D">
            <w:pPr>
              <w:jc w:val="center"/>
              <w:rPr>
                <w:del w:id="1594" w:author="David Villota Miranda" w:date="2021-09-27T22:52:00Z"/>
                <w:rFonts w:ascii="Arial Narrow" w:hAnsi="Arial Narrow"/>
                <w:color w:val="000000"/>
                <w:sz w:val="18"/>
                <w:szCs w:val="16"/>
              </w:rPr>
            </w:pPr>
            <w:del w:id="1595" w:author="David Villota Miranda" w:date="2021-09-27T22:52:00Z">
              <w:r w:rsidRPr="00C84B72" w:rsidDel="00871F42">
                <w:rPr>
                  <w:rFonts w:ascii="Arial Narrow" w:hAnsi="Arial Narrow"/>
                  <w:color w:val="000000"/>
                  <w:sz w:val="18"/>
                  <w:szCs w:val="16"/>
                </w:rPr>
                <w:delText>0,435</w:delText>
              </w:r>
            </w:del>
          </w:p>
        </w:tc>
        <w:tc>
          <w:tcPr>
            <w:tcW w:w="527" w:type="dxa"/>
            <w:tcBorders>
              <w:top w:val="nil"/>
              <w:left w:val="single" w:sz="6" w:space="0" w:color="auto"/>
              <w:bottom w:val="nil"/>
              <w:right w:val="single" w:sz="6" w:space="0" w:color="auto"/>
            </w:tcBorders>
            <w:shd w:val="clear" w:color="auto" w:fill="auto"/>
            <w:noWrap/>
            <w:vAlign w:val="bottom"/>
            <w:hideMark/>
          </w:tcPr>
          <w:p w14:paraId="5C8A4274" w14:textId="5092A1D0" w:rsidR="00C84B72" w:rsidRPr="00C84B72" w:rsidDel="00871F42" w:rsidRDefault="00C84B72" w:rsidP="00916F2D">
            <w:pPr>
              <w:jc w:val="center"/>
              <w:rPr>
                <w:del w:id="1596" w:author="David Villota Miranda" w:date="2021-09-27T22:52:00Z"/>
                <w:rFonts w:ascii="Arial Narrow" w:hAnsi="Arial Narrow"/>
                <w:color w:val="000000"/>
                <w:sz w:val="18"/>
                <w:szCs w:val="16"/>
              </w:rPr>
            </w:pPr>
            <w:del w:id="1597" w:author="David Villota Miranda" w:date="2021-09-27T22:52:00Z">
              <w:r w:rsidRPr="00C84B72" w:rsidDel="00871F42">
                <w:rPr>
                  <w:rFonts w:ascii="Arial Narrow" w:hAnsi="Arial Narrow"/>
                  <w:color w:val="000000"/>
                  <w:sz w:val="18"/>
                  <w:szCs w:val="16"/>
                </w:rPr>
                <w:delText>0,269</w:delText>
              </w:r>
            </w:del>
          </w:p>
        </w:tc>
        <w:tc>
          <w:tcPr>
            <w:tcW w:w="607" w:type="dxa"/>
            <w:tcBorders>
              <w:top w:val="nil"/>
              <w:left w:val="single" w:sz="6" w:space="0" w:color="auto"/>
              <w:bottom w:val="nil"/>
              <w:right w:val="single" w:sz="6" w:space="0" w:color="auto"/>
            </w:tcBorders>
            <w:shd w:val="clear" w:color="auto" w:fill="auto"/>
            <w:noWrap/>
            <w:vAlign w:val="bottom"/>
            <w:hideMark/>
          </w:tcPr>
          <w:p w14:paraId="3F244D6F" w14:textId="25068467" w:rsidR="00C84B72" w:rsidRPr="00C84B72" w:rsidDel="00871F42" w:rsidRDefault="00C84B72" w:rsidP="00916F2D">
            <w:pPr>
              <w:jc w:val="center"/>
              <w:rPr>
                <w:del w:id="1598" w:author="David Villota Miranda" w:date="2021-09-27T22:52:00Z"/>
                <w:rFonts w:ascii="Arial Narrow" w:hAnsi="Arial Narrow"/>
                <w:color w:val="000000"/>
                <w:sz w:val="18"/>
                <w:szCs w:val="16"/>
              </w:rPr>
            </w:pPr>
            <w:del w:id="1599" w:author="David Villota Miranda" w:date="2021-09-27T22:52:00Z">
              <w:r w:rsidRPr="00C84B72" w:rsidDel="00871F42">
                <w:rPr>
                  <w:rFonts w:ascii="Arial Narrow" w:hAnsi="Arial Narrow"/>
                  <w:color w:val="000000"/>
                  <w:sz w:val="18"/>
                  <w:szCs w:val="16"/>
                </w:rPr>
                <w:delText>0,301</w:delText>
              </w:r>
            </w:del>
          </w:p>
        </w:tc>
        <w:tc>
          <w:tcPr>
            <w:tcW w:w="567" w:type="dxa"/>
            <w:tcBorders>
              <w:top w:val="nil"/>
              <w:left w:val="single" w:sz="6" w:space="0" w:color="auto"/>
              <w:bottom w:val="nil"/>
              <w:right w:val="single" w:sz="6" w:space="0" w:color="auto"/>
            </w:tcBorders>
            <w:shd w:val="clear" w:color="auto" w:fill="auto"/>
            <w:noWrap/>
            <w:vAlign w:val="bottom"/>
            <w:hideMark/>
          </w:tcPr>
          <w:p w14:paraId="6EBB6760" w14:textId="032CB104" w:rsidR="00C84B72" w:rsidRPr="00C84B72" w:rsidDel="00871F42" w:rsidRDefault="00C84B72" w:rsidP="00916F2D">
            <w:pPr>
              <w:jc w:val="center"/>
              <w:rPr>
                <w:del w:id="1600" w:author="David Villota Miranda" w:date="2021-09-27T22:52:00Z"/>
                <w:rFonts w:ascii="Arial Narrow" w:hAnsi="Arial Narrow"/>
                <w:color w:val="000000"/>
                <w:sz w:val="18"/>
                <w:szCs w:val="16"/>
              </w:rPr>
            </w:pPr>
            <w:del w:id="1601" w:author="David Villota Miranda" w:date="2021-09-27T22:52:00Z">
              <w:r w:rsidRPr="00C84B72" w:rsidDel="00871F42">
                <w:rPr>
                  <w:rFonts w:ascii="Arial Narrow" w:hAnsi="Arial Narrow"/>
                  <w:color w:val="000000"/>
                  <w:sz w:val="18"/>
                  <w:szCs w:val="16"/>
                </w:rPr>
                <w:delText>0,241</w:delText>
              </w:r>
            </w:del>
          </w:p>
        </w:tc>
        <w:tc>
          <w:tcPr>
            <w:tcW w:w="567" w:type="dxa"/>
            <w:tcBorders>
              <w:left w:val="single" w:sz="6" w:space="0" w:color="auto"/>
            </w:tcBorders>
            <w:shd w:val="clear" w:color="auto" w:fill="auto"/>
            <w:noWrap/>
            <w:vAlign w:val="bottom"/>
            <w:hideMark/>
          </w:tcPr>
          <w:p w14:paraId="2679B5BA" w14:textId="75758119" w:rsidR="00C84B72" w:rsidRPr="00C84B72" w:rsidDel="00871F42" w:rsidRDefault="00C84B72" w:rsidP="00916F2D">
            <w:pPr>
              <w:jc w:val="center"/>
              <w:rPr>
                <w:del w:id="1602" w:author="David Villota Miranda" w:date="2021-09-27T22:52:00Z"/>
                <w:rFonts w:ascii="Arial Narrow" w:hAnsi="Arial Narrow"/>
                <w:color w:val="000000"/>
                <w:sz w:val="18"/>
                <w:szCs w:val="16"/>
              </w:rPr>
            </w:pPr>
            <w:del w:id="1603" w:author="David Villota Miranda" w:date="2021-09-27T22:52:00Z">
              <w:r w:rsidRPr="00C84B72" w:rsidDel="00871F42">
                <w:rPr>
                  <w:rFonts w:ascii="Arial Narrow" w:hAnsi="Arial Narrow"/>
                  <w:color w:val="000000"/>
                  <w:sz w:val="18"/>
                  <w:szCs w:val="16"/>
                </w:rPr>
                <w:delText>0,283</w:delText>
              </w:r>
            </w:del>
          </w:p>
        </w:tc>
      </w:tr>
      <w:tr w:rsidR="00C84B72" w:rsidRPr="00C84B72" w:rsidDel="00871F42" w14:paraId="1D35DBE1" w14:textId="019FBAB4" w:rsidTr="00C84B72">
        <w:trPr>
          <w:trHeight w:val="288"/>
          <w:del w:id="1604" w:author="David Villota Miranda" w:date="2021-09-27T22:52:00Z"/>
        </w:trPr>
        <w:tc>
          <w:tcPr>
            <w:tcW w:w="515" w:type="dxa"/>
            <w:tcBorders>
              <w:top w:val="nil"/>
              <w:bottom w:val="single" w:sz="4" w:space="0" w:color="auto"/>
              <w:right w:val="single" w:sz="6" w:space="0" w:color="auto"/>
            </w:tcBorders>
            <w:shd w:val="clear" w:color="auto" w:fill="auto"/>
            <w:noWrap/>
            <w:vAlign w:val="bottom"/>
            <w:hideMark/>
          </w:tcPr>
          <w:p w14:paraId="1E296FDB" w14:textId="79990A30" w:rsidR="00C84B72" w:rsidRPr="00C84B72" w:rsidDel="00871F42" w:rsidRDefault="00C84B72" w:rsidP="00916F2D">
            <w:pPr>
              <w:jc w:val="center"/>
              <w:rPr>
                <w:del w:id="1605" w:author="David Villota Miranda" w:date="2021-09-27T22:52:00Z"/>
                <w:rFonts w:ascii="Arial Narrow" w:hAnsi="Arial Narrow"/>
                <w:color w:val="000000"/>
                <w:sz w:val="18"/>
                <w:szCs w:val="16"/>
              </w:rPr>
            </w:pPr>
            <w:del w:id="1606" w:author="David Villota Miranda" w:date="2021-09-27T22:52:00Z">
              <w:r w:rsidRPr="00C84B72" w:rsidDel="00871F42">
                <w:rPr>
                  <w:rFonts w:ascii="Arial Narrow" w:hAnsi="Arial Narrow"/>
                  <w:color w:val="000000"/>
                  <w:sz w:val="18"/>
                  <w:szCs w:val="16"/>
                </w:rPr>
                <w:delText>0,165</w:delText>
              </w:r>
            </w:del>
          </w:p>
        </w:tc>
        <w:tc>
          <w:tcPr>
            <w:tcW w:w="631" w:type="dxa"/>
            <w:tcBorders>
              <w:top w:val="nil"/>
              <w:left w:val="single" w:sz="6" w:space="0" w:color="auto"/>
              <w:bottom w:val="single" w:sz="4" w:space="0" w:color="auto"/>
              <w:right w:val="single" w:sz="6" w:space="0" w:color="auto"/>
            </w:tcBorders>
            <w:shd w:val="clear" w:color="auto" w:fill="auto"/>
            <w:noWrap/>
            <w:vAlign w:val="bottom"/>
            <w:hideMark/>
          </w:tcPr>
          <w:p w14:paraId="36B4E3E0" w14:textId="5C7FC9FF" w:rsidR="00C84B72" w:rsidRPr="00C84B72" w:rsidDel="00871F42" w:rsidRDefault="00C84B72" w:rsidP="00916F2D">
            <w:pPr>
              <w:jc w:val="center"/>
              <w:rPr>
                <w:del w:id="1607" w:author="David Villota Miranda" w:date="2021-09-27T22:52:00Z"/>
                <w:rFonts w:ascii="Arial Narrow" w:hAnsi="Arial Narrow"/>
                <w:color w:val="000000"/>
                <w:sz w:val="18"/>
                <w:szCs w:val="16"/>
              </w:rPr>
            </w:pPr>
            <w:del w:id="1608" w:author="David Villota Miranda" w:date="2021-09-27T22:52:00Z">
              <w:r w:rsidRPr="00C84B72" w:rsidDel="00871F42">
                <w:rPr>
                  <w:rFonts w:ascii="Arial Narrow" w:hAnsi="Arial Narrow"/>
                  <w:color w:val="000000"/>
                  <w:sz w:val="18"/>
                  <w:szCs w:val="16"/>
                </w:rPr>
                <w:delText>0,285</w:delText>
              </w:r>
            </w:del>
          </w:p>
        </w:tc>
        <w:tc>
          <w:tcPr>
            <w:tcW w:w="613" w:type="dxa"/>
            <w:tcBorders>
              <w:top w:val="nil"/>
              <w:left w:val="single" w:sz="6" w:space="0" w:color="auto"/>
              <w:bottom w:val="single" w:sz="4" w:space="0" w:color="auto"/>
              <w:right w:val="single" w:sz="6" w:space="0" w:color="auto"/>
            </w:tcBorders>
            <w:shd w:val="clear" w:color="auto" w:fill="auto"/>
            <w:noWrap/>
            <w:vAlign w:val="bottom"/>
            <w:hideMark/>
          </w:tcPr>
          <w:p w14:paraId="5496CE82" w14:textId="01246B38" w:rsidR="00C84B72" w:rsidRPr="00C84B72" w:rsidDel="00871F42" w:rsidRDefault="00C84B72" w:rsidP="00916F2D">
            <w:pPr>
              <w:jc w:val="center"/>
              <w:rPr>
                <w:del w:id="1609" w:author="David Villota Miranda" w:date="2021-09-27T22:52:00Z"/>
                <w:rFonts w:ascii="Arial Narrow" w:hAnsi="Arial Narrow"/>
                <w:color w:val="000000"/>
                <w:sz w:val="18"/>
                <w:szCs w:val="16"/>
              </w:rPr>
            </w:pPr>
            <w:del w:id="1610" w:author="David Villota Miranda" w:date="2021-09-27T22:52:00Z">
              <w:r w:rsidRPr="00C84B72" w:rsidDel="00871F42">
                <w:rPr>
                  <w:rFonts w:ascii="Arial Narrow" w:hAnsi="Arial Narrow"/>
                  <w:color w:val="000000"/>
                  <w:sz w:val="18"/>
                  <w:szCs w:val="16"/>
                </w:rPr>
                <w:delText>0,104</w:delText>
              </w:r>
            </w:del>
          </w:p>
        </w:tc>
        <w:tc>
          <w:tcPr>
            <w:tcW w:w="709" w:type="dxa"/>
            <w:tcBorders>
              <w:top w:val="nil"/>
              <w:left w:val="single" w:sz="6" w:space="0" w:color="auto"/>
              <w:bottom w:val="single" w:sz="4" w:space="0" w:color="auto"/>
              <w:right w:val="single" w:sz="6" w:space="0" w:color="auto"/>
            </w:tcBorders>
            <w:shd w:val="clear" w:color="auto" w:fill="auto"/>
            <w:noWrap/>
            <w:vAlign w:val="bottom"/>
            <w:hideMark/>
          </w:tcPr>
          <w:p w14:paraId="387D2BAA" w14:textId="302A2FB9" w:rsidR="00C84B72" w:rsidRPr="00C84B72" w:rsidDel="00871F42" w:rsidRDefault="00C84B72" w:rsidP="00916F2D">
            <w:pPr>
              <w:jc w:val="center"/>
              <w:rPr>
                <w:del w:id="1611" w:author="David Villota Miranda" w:date="2021-09-27T22:52:00Z"/>
                <w:rFonts w:ascii="Arial Narrow" w:hAnsi="Arial Narrow"/>
                <w:color w:val="000000"/>
                <w:sz w:val="18"/>
                <w:szCs w:val="16"/>
              </w:rPr>
            </w:pPr>
            <w:del w:id="1612" w:author="David Villota Miranda" w:date="2021-09-27T22:52:00Z">
              <w:r w:rsidRPr="00C84B72" w:rsidDel="00871F42">
                <w:rPr>
                  <w:rFonts w:ascii="Arial Narrow" w:hAnsi="Arial Narrow"/>
                  <w:color w:val="000000"/>
                  <w:sz w:val="18"/>
                  <w:szCs w:val="16"/>
                </w:rPr>
                <w:delText>0,389</w:delText>
              </w:r>
            </w:del>
          </w:p>
        </w:tc>
        <w:tc>
          <w:tcPr>
            <w:tcW w:w="567" w:type="dxa"/>
            <w:tcBorders>
              <w:top w:val="nil"/>
              <w:left w:val="single" w:sz="6" w:space="0" w:color="auto"/>
              <w:bottom w:val="single" w:sz="4" w:space="0" w:color="auto"/>
              <w:right w:val="single" w:sz="6" w:space="0" w:color="auto"/>
            </w:tcBorders>
            <w:shd w:val="clear" w:color="auto" w:fill="auto"/>
            <w:noWrap/>
            <w:vAlign w:val="bottom"/>
            <w:hideMark/>
          </w:tcPr>
          <w:p w14:paraId="3500FBD0" w14:textId="03E8FDA0" w:rsidR="00C84B72" w:rsidRPr="00C84B72" w:rsidDel="00871F42" w:rsidRDefault="00C84B72" w:rsidP="00916F2D">
            <w:pPr>
              <w:jc w:val="center"/>
              <w:rPr>
                <w:del w:id="1613" w:author="David Villota Miranda" w:date="2021-09-27T22:52:00Z"/>
                <w:rFonts w:ascii="Arial Narrow" w:hAnsi="Arial Narrow"/>
                <w:color w:val="000000"/>
                <w:sz w:val="18"/>
                <w:szCs w:val="16"/>
              </w:rPr>
            </w:pPr>
            <w:del w:id="1614" w:author="David Villota Miranda" w:date="2021-09-27T22:52:00Z">
              <w:r w:rsidRPr="00C84B72" w:rsidDel="00871F42">
                <w:rPr>
                  <w:rFonts w:ascii="Arial Narrow" w:hAnsi="Arial Narrow"/>
                  <w:color w:val="000000"/>
                  <w:sz w:val="18"/>
                  <w:szCs w:val="16"/>
                </w:rPr>
                <w:delText>0,146</w:delText>
              </w:r>
            </w:del>
          </w:p>
        </w:tc>
        <w:tc>
          <w:tcPr>
            <w:tcW w:w="567" w:type="dxa"/>
            <w:tcBorders>
              <w:top w:val="nil"/>
              <w:left w:val="single" w:sz="6" w:space="0" w:color="auto"/>
              <w:bottom w:val="single" w:sz="4" w:space="0" w:color="auto"/>
              <w:right w:val="single" w:sz="6" w:space="0" w:color="auto"/>
            </w:tcBorders>
            <w:shd w:val="clear" w:color="auto" w:fill="auto"/>
            <w:noWrap/>
            <w:vAlign w:val="bottom"/>
            <w:hideMark/>
          </w:tcPr>
          <w:p w14:paraId="01C9395A" w14:textId="3E8C3E42" w:rsidR="00C84B72" w:rsidRPr="00C84B72" w:rsidDel="00871F42" w:rsidRDefault="00C84B72" w:rsidP="00916F2D">
            <w:pPr>
              <w:jc w:val="center"/>
              <w:rPr>
                <w:del w:id="1615" w:author="David Villota Miranda" w:date="2021-09-27T22:52:00Z"/>
                <w:rFonts w:ascii="Arial Narrow" w:hAnsi="Arial Narrow"/>
                <w:color w:val="000000"/>
                <w:sz w:val="18"/>
                <w:szCs w:val="16"/>
              </w:rPr>
            </w:pPr>
            <w:del w:id="1616" w:author="David Villota Miranda" w:date="2021-09-27T22:52:00Z">
              <w:r w:rsidRPr="00C84B72" w:rsidDel="00871F42">
                <w:rPr>
                  <w:rFonts w:ascii="Arial Narrow" w:hAnsi="Arial Narrow"/>
                  <w:color w:val="000000"/>
                  <w:sz w:val="18"/>
                  <w:szCs w:val="16"/>
                </w:rPr>
                <w:delText>0,243</w:delText>
              </w:r>
            </w:del>
          </w:p>
        </w:tc>
        <w:tc>
          <w:tcPr>
            <w:tcW w:w="515" w:type="dxa"/>
            <w:tcBorders>
              <w:top w:val="nil"/>
              <w:left w:val="single" w:sz="6" w:space="0" w:color="auto"/>
              <w:bottom w:val="single" w:sz="4" w:space="0" w:color="auto"/>
              <w:right w:val="single" w:sz="6" w:space="0" w:color="auto"/>
            </w:tcBorders>
            <w:shd w:val="clear" w:color="auto" w:fill="auto"/>
            <w:noWrap/>
            <w:vAlign w:val="bottom"/>
            <w:hideMark/>
          </w:tcPr>
          <w:p w14:paraId="1FA9DC8E" w14:textId="3B0BF2D7" w:rsidR="00C84B72" w:rsidRPr="00C84B72" w:rsidDel="00871F42" w:rsidRDefault="00C84B72" w:rsidP="00916F2D">
            <w:pPr>
              <w:jc w:val="center"/>
              <w:rPr>
                <w:del w:id="1617" w:author="David Villota Miranda" w:date="2021-09-27T22:52:00Z"/>
                <w:rFonts w:ascii="Arial Narrow" w:hAnsi="Arial Narrow"/>
                <w:color w:val="000000"/>
                <w:sz w:val="18"/>
                <w:szCs w:val="16"/>
              </w:rPr>
            </w:pPr>
            <w:del w:id="1618" w:author="David Villota Miranda" w:date="2021-09-27T22:52:00Z">
              <w:r w:rsidRPr="00C84B72" w:rsidDel="00871F42">
                <w:rPr>
                  <w:rFonts w:ascii="Arial Narrow" w:hAnsi="Arial Narrow"/>
                  <w:color w:val="000000"/>
                  <w:sz w:val="18"/>
                  <w:szCs w:val="16"/>
                </w:rPr>
                <w:delText>0,097</w:delText>
              </w:r>
            </w:del>
          </w:p>
        </w:tc>
        <w:tc>
          <w:tcPr>
            <w:tcW w:w="619" w:type="dxa"/>
            <w:tcBorders>
              <w:top w:val="nil"/>
              <w:left w:val="single" w:sz="6" w:space="0" w:color="auto"/>
              <w:bottom w:val="single" w:sz="4" w:space="0" w:color="auto"/>
              <w:right w:val="single" w:sz="6" w:space="0" w:color="auto"/>
            </w:tcBorders>
            <w:shd w:val="clear" w:color="auto" w:fill="auto"/>
            <w:noWrap/>
            <w:vAlign w:val="bottom"/>
            <w:hideMark/>
          </w:tcPr>
          <w:p w14:paraId="527F0988" w14:textId="6480A2D9" w:rsidR="00C84B72" w:rsidRPr="00C84B72" w:rsidDel="00871F42" w:rsidRDefault="00C84B72" w:rsidP="00916F2D">
            <w:pPr>
              <w:jc w:val="center"/>
              <w:rPr>
                <w:del w:id="1619" w:author="David Villota Miranda" w:date="2021-09-27T22:52:00Z"/>
                <w:rFonts w:ascii="Arial Narrow" w:hAnsi="Arial Narrow"/>
                <w:color w:val="000000"/>
                <w:sz w:val="18"/>
                <w:szCs w:val="16"/>
              </w:rPr>
            </w:pPr>
            <w:del w:id="1620" w:author="David Villota Miranda" w:date="2021-09-27T22:52:00Z">
              <w:r w:rsidRPr="00C84B72" w:rsidDel="00871F42">
                <w:rPr>
                  <w:rFonts w:ascii="Arial Narrow" w:hAnsi="Arial Narrow"/>
                  <w:color w:val="000000"/>
                  <w:sz w:val="18"/>
                  <w:szCs w:val="16"/>
                </w:rPr>
                <w:delText>0,824</w:delText>
              </w:r>
            </w:del>
          </w:p>
        </w:tc>
        <w:tc>
          <w:tcPr>
            <w:tcW w:w="567" w:type="dxa"/>
            <w:tcBorders>
              <w:top w:val="nil"/>
              <w:left w:val="single" w:sz="6" w:space="0" w:color="auto"/>
              <w:bottom w:val="single" w:sz="4" w:space="0" w:color="auto"/>
              <w:right w:val="single" w:sz="6" w:space="0" w:color="auto"/>
            </w:tcBorders>
            <w:shd w:val="clear" w:color="auto" w:fill="auto"/>
            <w:noWrap/>
            <w:vAlign w:val="bottom"/>
            <w:hideMark/>
          </w:tcPr>
          <w:p w14:paraId="6E9D7DFF" w14:textId="75E6E7E0" w:rsidR="00C84B72" w:rsidRPr="00C84B72" w:rsidDel="00871F42" w:rsidRDefault="00C84B72" w:rsidP="00916F2D">
            <w:pPr>
              <w:jc w:val="center"/>
              <w:rPr>
                <w:del w:id="1621" w:author="David Villota Miranda" w:date="2021-09-27T22:52:00Z"/>
                <w:rFonts w:ascii="Arial Narrow" w:hAnsi="Arial Narrow"/>
                <w:color w:val="000000"/>
                <w:sz w:val="18"/>
                <w:szCs w:val="16"/>
              </w:rPr>
            </w:pPr>
            <w:del w:id="1622" w:author="David Villota Miranda" w:date="2021-09-27T22:52:00Z">
              <w:r w:rsidRPr="00C84B72" w:rsidDel="00871F42">
                <w:rPr>
                  <w:rFonts w:ascii="Arial Narrow" w:hAnsi="Arial Narrow"/>
                  <w:color w:val="000000"/>
                  <w:sz w:val="18"/>
                  <w:szCs w:val="16"/>
                </w:rPr>
                <w:delText>0,335</w:delText>
              </w:r>
            </w:del>
          </w:p>
        </w:tc>
        <w:tc>
          <w:tcPr>
            <w:tcW w:w="527" w:type="dxa"/>
            <w:tcBorders>
              <w:top w:val="nil"/>
              <w:left w:val="single" w:sz="6" w:space="0" w:color="auto"/>
              <w:bottom w:val="single" w:sz="4" w:space="0" w:color="auto"/>
              <w:right w:val="single" w:sz="6" w:space="0" w:color="auto"/>
            </w:tcBorders>
            <w:shd w:val="clear" w:color="auto" w:fill="auto"/>
            <w:noWrap/>
            <w:vAlign w:val="bottom"/>
            <w:hideMark/>
          </w:tcPr>
          <w:p w14:paraId="2AF78671" w14:textId="4910C403" w:rsidR="00C84B72" w:rsidRPr="00C84B72" w:rsidDel="00871F42" w:rsidRDefault="00C84B72" w:rsidP="00916F2D">
            <w:pPr>
              <w:jc w:val="center"/>
              <w:rPr>
                <w:del w:id="1623" w:author="David Villota Miranda" w:date="2021-09-27T22:52:00Z"/>
                <w:rFonts w:ascii="Arial Narrow" w:hAnsi="Arial Narrow"/>
                <w:color w:val="000000"/>
                <w:sz w:val="18"/>
                <w:szCs w:val="16"/>
              </w:rPr>
            </w:pPr>
            <w:del w:id="1624" w:author="David Villota Miranda" w:date="2021-09-27T22:52:00Z">
              <w:r w:rsidRPr="00C84B72" w:rsidDel="00871F42">
                <w:rPr>
                  <w:rFonts w:ascii="Arial Narrow" w:hAnsi="Arial Narrow"/>
                  <w:color w:val="000000"/>
                  <w:sz w:val="18"/>
                  <w:szCs w:val="16"/>
                </w:rPr>
                <w:delText>0,261</w:delText>
              </w:r>
            </w:del>
          </w:p>
        </w:tc>
        <w:tc>
          <w:tcPr>
            <w:tcW w:w="607" w:type="dxa"/>
            <w:tcBorders>
              <w:top w:val="nil"/>
              <w:left w:val="single" w:sz="6" w:space="0" w:color="auto"/>
              <w:bottom w:val="single" w:sz="4" w:space="0" w:color="auto"/>
              <w:right w:val="single" w:sz="6" w:space="0" w:color="auto"/>
            </w:tcBorders>
            <w:shd w:val="clear" w:color="auto" w:fill="auto"/>
            <w:noWrap/>
            <w:vAlign w:val="bottom"/>
            <w:hideMark/>
          </w:tcPr>
          <w:p w14:paraId="74ED589E" w14:textId="62D1E024" w:rsidR="00C84B72" w:rsidRPr="00C84B72" w:rsidDel="00871F42" w:rsidRDefault="00C84B72" w:rsidP="00916F2D">
            <w:pPr>
              <w:jc w:val="center"/>
              <w:rPr>
                <w:del w:id="1625" w:author="David Villota Miranda" w:date="2021-09-27T22:52:00Z"/>
                <w:rFonts w:ascii="Arial Narrow" w:hAnsi="Arial Narrow"/>
                <w:color w:val="000000"/>
                <w:sz w:val="18"/>
                <w:szCs w:val="16"/>
              </w:rPr>
            </w:pPr>
            <w:del w:id="1626" w:author="David Villota Miranda" w:date="2021-09-27T22:52:00Z">
              <w:r w:rsidRPr="00C84B72" w:rsidDel="00871F42">
                <w:rPr>
                  <w:rFonts w:ascii="Arial Narrow" w:hAnsi="Arial Narrow"/>
                  <w:color w:val="000000"/>
                  <w:sz w:val="18"/>
                  <w:szCs w:val="16"/>
                </w:rPr>
                <w:delText>0,348</w:delText>
              </w:r>
            </w:del>
          </w:p>
        </w:tc>
        <w:tc>
          <w:tcPr>
            <w:tcW w:w="567" w:type="dxa"/>
            <w:tcBorders>
              <w:top w:val="nil"/>
              <w:left w:val="single" w:sz="6" w:space="0" w:color="auto"/>
              <w:bottom w:val="single" w:sz="4" w:space="0" w:color="auto"/>
              <w:right w:val="single" w:sz="6" w:space="0" w:color="auto"/>
            </w:tcBorders>
            <w:shd w:val="clear" w:color="auto" w:fill="auto"/>
            <w:noWrap/>
            <w:vAlign w:val="bottom"/>
            <w:hideMark/>
          </w:tcPr>
          <w:p w14:paraId="506D8EBF" w14:textId="5101F9F6" w:rsidR="00C84B72" w:rsidRPr="00C84B72" w:rsidDel="00871F42" w:rsidRDefault="00C84B72" w:rsidP="00916F2D">
            <w:pPr>
              <w:jc w:val="center"/>
              <w:rPr>
                <w:del w:id="1627" w:author="David Villota Miranda" w:date="2021-09-27T22:52:00Z"/>
                <w:rFonts w:ascii="Arial Narrow" w:hAnsi="Arial Narrow"/>
                <w:color w:val="000000"/>
                <w:sz w:val="18"/>
                <w:szCs w:val="16"/>
              </w:rPr>
            </w:pPr>
            <w:del w:id="1628" w:author="David Villota Miranda" w:date="2021-09-27T22:52:00Z">
              <w:r w:rsidRPr="00C84B72" w:rsidDel="00871F42">
                <w:rPr>
                  <w:rFonts w:ascii="Arial Narrow" w:hAnsi="Arial Narrow"/>
                  <w:color w:val="000000"/>
                  <w:sz w:val="18"/>
                  <w:szCs w:val="16"/>
                </w:rPr>
                <w:delText>0,266</w:delText>
              </w:r>
            </w:del>
          </w:p>
        </w:tc>
        <w:tc>
          <w:tcPr>
            <w:tcW w:w="567" w:type="dxa"/>
            <w:tcBorders>
              <w:left w:val="single" w:sz="6" w:space="0" w:color="auto"/>
              <w:bottom w:val="single" w:sz="4" w:space="0" w:color="auto"/>
            </w:tcBorders>
            <w:shd w:val="clear" w:color="auto" w:fill="auto"/>
            <w:noWrap/>
            <w:vAlign w:val="bottom"/>
            <w:hideMark/>
          </w:tcPr>
          <w:p w14:paraId="160A1E37" w14:textId="366FFF3E" w:rsidR="00C84B72" w:rsidRPr="00C84B72" w:rsidDel="00871F42" w:rsidRDefault="00C84B72" w:rsidP="00916F2D">
            <w:pPr>
              <w:jc w:val="center"/>
              <w:rPr>
                <w:del w:id="1629" w:author="David Villota Miranda" w:date="2021-09-27T22:52:00Z"/>
                <w:rFonts w:ascii="Arial Narrow" w:hAnsi="Arial Narrow"/>
                <w:color w:val="000000"/>
                <w:sz w:val="18"/>
                <w:szCs w:val="16"/>
              </w:rPr>
            </w:pPr>
            <w:del w:id="1630" w:author="David Villota Miranda" w:date="2021-09-27T22:52:00Z">
              <w:r w:rsidRPr="00C84B72" w:rsidDel="00871F42">
                <w:rPr>
                  <w:rFonts w:ascii="Arial Narrow" w:hAnsi="Arial Narrow"/>
                  <w:color w:val="000000"/>
                  <w:sz w:val="18"/>
                  <w:szCs w:val="16"/>
                </w:rPr>
                <w:delText>0,333</w:delText>
              </w:r>
            </w:del>
          </w:p>
        </w:tc>
      </w:tr>
    </w:tbl>
    <w:p w14:paraId="4CD135F6" w14:textId="67CA4250" w:rsidR="00C84B72" w:rsidRPr="00423AD6" w:rsidDel="00871F42" w:rsidRDefault="00C84B72" w:rsidP="00081C8C">
      <w:pPr>
        <w:rPr>
          <w:del w:id="1631" w:author="David Villota Miranda" w:date="2021-09-27T22:52:00Z"/>
        </w:rPr>
      </w:pPr>
    </w:p>
    <w:p w14:paraId="6CB544B1" w14:textId="22FAE931" w:rsidR="00081C8C" w:rsidRPr="00423AD6" w:rsidRDefault="00400283" w:rsidP="00BD482B">
      <w:pPr>
        <w:pStyle w:val="Ttulo1"/>
      </w:pPr>
      <w:del w:id="1632" w:author="David Villota Miranda" w:date="2021-09-26T12:17:00Z">
        <w:r w:rsidDel="00014A4F">
          <w:delText>2</w:delText>
        </w:r>
      </w:del>
      <w:ins w:id="1633" w:author="David Villota Miranda" w:date="2021-09-26T12:17:00Z">
        <w:r w:rsidR="00014A4F">
          <w:t>3</w:t>
        </w:r>
      </w:ins>
      <w:r w:rsidR="00873BDD" w:rsidRPr="00423AD6">
        <w:t xml:space="preserve">. </w:t>
      </w:r>
      <w:ins w:id="1634" w:author="David Villota Miranda" w:date="2021-09-26T12:02:00Z">
        <w:r w:rsidR="003518FD">
          <w:t>D</w:t>
        </w:r>
      </w:ins>
      <w:del w:id="1635" w:author="David Villota Miranda" w:date="2021-09-26T12:02:00Z">
        <w:r w:rsidR="00873BDD" w:rsidRPr="00423AD6" w:rsidDel="003518FD">
          <w:delText>d</w:delText>
        </w:r>
      </w:del>
      <w:r w:rsidR="00873BDD" w:rsidRPr="00423AD6">
        <w:t>esarrollo</w:t>
      </w:r>
    </w:p>
    <w:p w14:paraId="291B38ED" w14:textId="0ED0C256" w:rsidR="00EE4F61" w:rsidRPr="00423AD6" w:rsidRDefault="00014A4F" w:rsidP="003518FD">
      <w:pPr>
        <w:pStyle w:val="Ttulo2"/>
      </w:pPr>
      <w:ins w:id="1636" w:author="David Villota Miranda" w:date="2021-09-26T12:17:00Z">
        <w:r>
          <w:t>3</w:t>
        </w:r>
      </w:ins>
      <w:del w:id="1637" w:author="David Villota Miranda" w:date="2021-09-26T12:17:00Z">
        <w:r w:rsidR="00400283" w:rsidDel="00014A4F">
          <w:delText>2</w:delText>
        </w:r>
      </w:del>
      <w:r w:rsidR="00873BDD" w:rsidRPr="00423AD6">
        <w:t>.1</w:t>
      </w:r>
      <w:r w:rsidR="00EE4F61" w:rsidRPr="00423AD6">
        <w:t xml:space="preserve"> Estabilidad dinámica</w:t>
      </w:r>
    </w:p>
    <w:p w14:paraId="714494FD" w14:textId="74D42A43" w:rsidR="00081C8C" w:rsidRPr="00423AD6" w:rsidDel="00871F42" w:rsidRDefault="00081C8C" w:rsidP="00081C8C">
      <w:pPr>
        <w:rPr>
          <w:del w:id="1638" w:author="David Villota Miranda" w:date="2021-09-27T22:53:00Z"/>
        </w:rPr>
      </w:pPr>
      <w:r w:rsidRPr="00423AD6">
        <w:t>A continuación, se va a realizar un estudio de la estabilidad dinámica del movimiento de perturbación del avión, partiendo de una situación de equilibrio previamente establecida.</w:t>
      </w:r>
    </w:p>
    <w:p w14:paraId="0F73FAC3" w14:textId="77777777" w:rsidR="00871F42" w:rsidRDefault="00871F42" w:rsidP="00081C8C">
      <w:pPr>
        <w:rPr>
          <w:ins w:id="1639" w:author="David Villota Miranda" w:date="2021-09-27T22:53:00Z"/>
        </w:rPr>
      </w:pPr>
    </w:p>
    <w:p w14:paraId="6F14ADE3" w14:textId="0A663E62" w:rsidR="00081C8C" w:rsidRPr="00423AD6" w:rsidRDefault="00081C8C" w:rsidP="00081C8C">
      <w:r w:rsidRPr="00423AD6">
        <w:t>Para que un avión o un prototipo pueda ser considerado dinámicamente estable, deberá ser inmune ante cualquier perturbación y la amplitud de las variables afectadas tenderá a cero cuando el tiempo tienda a infinito.</w:t>
      </w:r>
    </w:p>
    <w:p w14:paraId="7F6C6D0B" w14:textId="571BF55D" w:rsidR="00081C8C" w:rsidRPr="00423AD6" w:rsidRDefault="00081C8C" w:rsidP="00081C8C">
      <w:r w:rsidRPr="00423AD6">
        <w:t xml:space="preserve">Para realizar el análisis, se partirá del modelo matemático linealizado tal y como se indica en </w:t>
      </w:r>
      <w:r w:rsidRPr="00423AD6">
        <w:fldChar w:fldCharType="begin"/>
      </w:r>
      <w:r w:rsidRPr="00423AD6">
        <w:instrText xml:space="preserve"> REF _Ref35768362 \h  \* MERGEFORMAT </w:instrText>
      </w:r>
      <w:r w:rsidRPr="00423AD6">
        <w:fldChar w:fldCharType="separate"/>
      </w:r>
      <w:r w:rsidRPr="00423AD6">
        <w:t>[</w:t>
      </w:r>
      <w:r w:rsidRPr="00423AD6">
        <w:rPr>
          <w:noProof/>
        </w:rPr>
        <w:t>4</w:t>
      </w:r>
      <w:r w:rsidRPr="00423AD6">
        <w:fldChar w:fldCharType="end"/>
      </w:r>
      <w:r w:rsidRPr="00423AD6">
        <w:t xml:space="preserve">]. Se obtienen dos modelos independientes que se estudiarán por separado, el longitudinal encargado de controlar las </w:t>
      </w:r>
      <w:r w:rsidRPr="00A05863">
        <w:t xml:space="preserve">variables </w:t>
      </w:r>
      <m:oMath>
        <m:r>
          <w:rPr>
            <w:rFonts w:ascii="Cambria Math" w:hAnsi="Cambria Math"/>
          </w:rPr>
          <m:t>[u</m:t>
        </m:r>
        <m:r>
          <w:rPr>
            <w:rFonts w:ascii="Cambria Math" w:hAnsi="Cambria Math"/>
          </w:rPr>
          <m:t>,α,θ]</m:t>
        </m:r>
      </m:oMath>
      <w:r w:rsidRPr="00A05863">
        <w:rPr>
          <w:sz w:val="22"/>
        </w:rPr>
        <w:t xml:space="preserve"> </w:t>
      </w:r>
      <w:r w:rsidRPr="00A05863">
        <w:t>y el lateral encargado de controlar</w:t>
      </w:r>
      <w:r w:rsidRPr="00A05863">
        <w:rPr>
          <w:sz w:val="18"/>
          <w:szCs w:val="18"/>
        </w:rPr>
        <w:t xml:space="preserve"> </w:t>
      </w:r>
      <m:oMath>
        <m:r>
          <w:rPr>
            <w:rFonts w:ascii="Cambria Math" w:hAnsi="Cambria Math"/>
          </w:rPr>
          <m:t>[v</m:t>
        </m:r>
        <m:r>
          <w:rPr>
            <w:rFonts w:ascii="Cambria Math" w:hAnsi="Cambria Math"/>
          </w:rPr>
          <m:t>,ϕ,ψ]</m:t>
        </m:r>
      </m:oMath>
      <w:r w:rsidRPr="00A05863">
        <w:rPr>
          <w:sz w:val="22"/>
        </w:rPr>
        <w:t>.</w:t>
      </w:r>
    </w:p>
    <w:p w14:paraId="129401DB" w14:textId="4C1496E4" w:rsidR="00A41BB6" w:rsidRPr="00423AD6" w:rsidRDefault="00081C8C" w:rsidP="00A41BB6">
      <w:r w:rsidRPr="00423AD6">
        <w:t xml:space="preserve">A continuación, se muestran las ubicaciones características de los polos según sea el modelo longitudinal </w:t>
      </w:r>
      <w:del w:id="1640" w:author="David Villota Miranda" w:date="2021-09-29T23:15:00Z">
        <w:r w:rsidRPr="00423AD6" w:rsidDel="00266CE2">
          <w:delText xml:space="preserve">y </w:delText>
        </w:r>
      </w:del>
      <w:ins w:id="1641" w:author="David Villota Miranda" w:date="2021-09-29T23:15:00Z">
        <w:r w:rsidR="00266CE2">
          <w:t>o</w:t>
        </w:r>
        <w:r w:rsidR="00266CE2" w:rsidRPr="00423AD6">
          <w:t xml:space="preserve"> </w:t>
        </w:r>
      </w:ins>
      <w:r w:rsidRPr="00423AD6">
        <w:t>lateral de cara a facilitar la comprensión de las variables a estudiar</w:t>
      </w:r>
    </w:p>
    <w:p w14:paraId="71058A16" w14:textId="79BC264B" w:rsidR="00EE4F61" w:rsidRPr="00423AD6" w:rsidRDefault="00014A4F" w:rsidP="003518FD">
      <w:pPr>
        <w:pStyle w:val="Ttulo3"/>
      </w:pPr>
      <w:ins w:id="1642" w:author="David Villota Miranda" w:date="2021-09-26T12:18:00Z">
        <w:r>
          <w:t>3</w:t>
        </w:r>
      </w:ins>
      <w:del w:id="1643" w:author="David Villota Miranda" w:date="2021-09-26T12:18:00Z">
        <w:r w:rsidR="00400283" w:rsidDel="00014A4F">
          <w:delText>2</w:delText>
        </w:r>
      </w:del>
      <w:r w:rsidR="00873BDD" w:rsidRPr="00423AD6">
        <w:t>.1.</w:t>
      </w:r>
      <w:r w:rsidR="004A36D8">
        <w:t>1</w:t>
      </w:r>
      <w:r w:rsidR="00EE4F61" w:rsidRPr="00423AD6">
        <w:t xml:space="preserve"> Estabilidad dinámica longitudinal</w:t>
      </w:r>
    </w:p>
    <w:p w14:paraId="40DA4F6F" w14:textId="50014908" w:rsidR="00081C8C" w:rsidRPr="00423AD6" w:rsidRDefault="00081C8C" w:rsidP="00081C8C">
      <w:pPr>
        <w:rPr>
          <w:b/>
        </w:rPr>
      </w:pPr>
      <w:r w:rsidRPr="00423AD6">
        <w:t xml:space="preserve">Se parte de las ecuaciones longitudinales linealizadas como se describe en [4]. </w:t>
      </w:r>
      <w:r w:rsidR="00FD538E" w:rsidRPr="00423AD6">
        <w:t>Si las</w:t>
      </w:r>
      <w:r w:rsidRPr="00423AD6">
        <w:t xml:space="preserve"> superficies de control, en este caso deflexión simétrica </w:t>
      </w:r>
      <w:r w:rsidRPr="00A05863">
        <w:t>(</w:t>
      </w:r>
      <m:oMath>
        <m:sSub>
          <m:sSubPr>
            <m:ctrlPr>
              <w:rPr>
                <w:rFonts w:ascii="Cambria Math" w:hAnsi="Cambria Math"/>
                <w:i/>
              </w:rPr>
            </m:ctrlPr>
          </m:sSubPr>
          <m:e>
            <m:r>
              <w:rPr>
                <w:rFonts w:ascii="Cambria Math" w:hAnsi="Cambria Math"/>
              </w:rPr>
              <m:t>δ</m:t>
            </m:r>
          </m:e>
          <m:sub>
            <m:r>
              <w:rPr>
                <w:rFonts w:ascii="Cambria Math" w:hAnsi="Cambria Math"/>
              </w:rPr>
              <m:t>e</m:t>
            </m:r>
          </m:sub>
        </m:sSub>
      </m:oMath>
      <w:r w:rsidRPr="00A05863">
        <w:t>)</w:t>
      </w:r>
      <w:r w:rsidR="00475CC1" w:rsidRPr="00A05863">
        <w:t>,</w:t>
      </w:r>
      <w:r w:rsidRPr="00423AD6">
        <w:t xml:space="preserve"> se mantienen fijas para establecer una situación referente de vuelo, se obtiene la siguiente </w:t>
      </w:r>
      <w:ins w:id="1644" w:author="David Villota Miranda" w:date="2021-09-29T23:16:00Z">
        <w:r w:rsidR="00266CE2" w:rsidRPr="00266CE2">
          <w:t xml:space="preserve">ecuación de estado, que es independiente de la actuación </w:t>
        </w:r>
      </w:ins>
      <m:oMath>
        <m:sSub>
          <m:sSubPr>
            <m:ctrlPr>
              <w:ins w:id="1645" w:author="David Villota Miranda" w:date="2021-09-29T23:16:00Z">
                <w:rPr>
                  <w:rFonts w:ascii="Cambria Math" w:hAnsi="Cambria Math"/>
                  <w:i/>
                </w:rPr>
              </w:ins>
            </m:ctrlPr>
          </m:sSubPr>
          <m:e>
            <m:r>
              <w:ins w:id="1646" w:author="David Villota Miranda" w:date="2021-09-29T23:16:00Z">
                <w:rPr>
                  <w:rFonts w:ascii="Cambria Math" w:hAnsi="Cambria Math"/>
                </w:rPr>
                <m:t>δ</m:t>
              </w:ins>
            </m:r>
          </m:e>
          <m:sub>
            <m:r>
              <w:ins w:id="1647" w:author="David Villota Miranda" w:date="2021-09-29T23:16:00Z">
                <w:rPr>
                  <w:rFonts w:ascii="Cambria Math" w:hAnsi="Cambria Math"/>
                </w:rPr>
                <m:t>e</m:t>
              </w:ins>
            </m:r>
          </m:sub>
        </m:sSub>
      </m:oMath>
      <w:ins w:id="1648" w:author="David Villota Miranda" w:date="2021-09-29T23:16:00Z">
        <w:r w:rsidR="00266CE2" w:rsidRPr="00266CE2">
          <w:t xml:space="preserve"> (variación nula del ángulo de deflexión simétrica respecto a su valor de equi</w:t>
        </w:r>
        <w:r w:rsidR="00266CE2">
          <w:t>li</w:t>
        </w:r>
        <w:r w:rsidR="00266CE2" w:rsidRPr="00266CE2">
          <w:t>brio):</w:t>
        </w:r>
      </w:ins>
      <w:del w:id="1649" w:author="David Villota Miranda" w:date="2021-09-29T23:16:00Z">
        <w:r w:rsidRPr="00423AD6" w:rsidDel="00266CE2">
          <w:delText>expresión</w:delText>
        </w:r>
      </w:del>
      <w:del w:id="1650" w:author="David Villota Miranda" w:date="2021-09-30T17:57:00Z">
        <w:r w:rsidRPr="00423AD6" w:rsidDel="00005C33">
          <w:delText>:</w:delText>
        </w:r>
      </w:del>
    </w:p>
    <w:tbl>
      <w:tblPr>
        <w:tblStyle w:val="Tablaconcuadrculaclara"/>
        <w:tblW w:w="58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651" w:author="David Villota Miranda" w:date="2021-09-30T17:58:00Z">
          <w:tblPr>
            <w:tblStyle w:val="Tablaconcuadrcula"/>
            <w:tblW w:w="5812"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104"/>
        <w:gridCol w:w="708"/>
        <w:tblGridChange w:id="1652">
          <w:tblGrid>
            <w:gridCol w:w="147"/>
            <w:gridCol w:w="3823"/>
            <w:gridCol w:w="567"/>
            <w:gridCol w:w="567"/>
            <w:gridCol w:w="708"/>
          </w:tblGrid>
        </w:tblGridChange>
      </w:tblGrid>
      <w:tr w:rsidR="00423AD6" w:rsidRPr="00423AD6" w14:paraId="2788BD07" w14:textId="77777777" w:rsidTr="00005C33">
        <w:trPr>
          <w:trPrChange w:id="1653" w:author="David Villota Miranda" w:date="2021-09-30T17:58:00Z">
            <w:trPr>
              <w:gridBefore w:val="1"/>
              <w:gridAfter w:val="0"/>
              <w:wBefore w:w="147" w:type="dxa"/>
              <w:wAfter w:w="1275" w:type="dxa"/>
            </w:trPr>
          </w:trPrChange>
        </w:trPr>
        <w:tc>
          <w:tcPr>
            <w:tcW w:w="5104" w:type="dxa"/>
            <w:tcPrChange w:id="1654" w:author="David Villota Miranda" w:date="2021-09-30T17:58:00Z">
              <w:tcPr>
                <w:tcW w:w="3823" w:type="dxa"/>
                <w:vAlign w:val="center"/>
              </w:tcPr>
            </w:tcPrChange>
          </w:tcPr>
          <w:p w14:paraId="5AB0552D" w14:textId="2E38317C" w:rsidR="00081C8C" w:rsidRPr="00A05863" w:rsidRDefault="00803318" w:rsidP="00081C8C">
            <m:oMathPara>
              <m:oMath>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acc>
                            <m:accPr>
                              <m:chr m:val="̇"/>
                              <m:ctrlPr>
                                <w:rPr>
                                  <w:rFonts w:ascii="Cambria Math" w:hAnsi="Cambria Math"/>
                                  <w:i/>
                                  <w:sz w:val="22"/>
                                </w:rPr>
                              </m:ctrlPr>
                            </m:accPr>
                            <m:e>
                              <m:r>
                                <w:rPr>
                                  <w:rFonts w:ascii="Cambria Math" w:hAnsi="Cambria Math"/>
                                  <w:sz w:val="22"/>
                                </w:rPr>
                                <m:t>u</m:t>
                              </m:r>
                            </m:e>
                          </m:acc>
                        </m:e>
                      </m:mr>
                      <m:mr>
                        <m:e>
                          <m:acc>
                            <m:accPr>
                              <m:chr m:val="̇"/>
                              <m:ctrlPr>
                                <w:rPr>
                                  <w:rFonts w:ascii="Cambria Math" w:hAnsi="Cambria Math"/>
                                  <w:i/>
                                  <w:sz w:val="22"/>
                                </w:rPr>
                              </m:ctrlPr>
                            </m:accPr>
                            <m:e>
                              <m:r>
                                <w:rPr>
                                  <w:rFonts w:ascii="Cambria Math" w:hAnsi="Cambria Math"/>
                                  <w:sz w:val="22"/>
                                </w:rPr>
                                <m:t>α</m:t>
                              </m:r>
                            </m:e>
                          </m:acc>
                        </m:e>
                      </m:mr>
                      <m:mr>
                        <m:e>
                          <m:acc>
                            <m:accPr>
                              <m:chr m:val="̇"/>
                              <m:ctrlPr>
                                <w:rPr>
                                  <w:rFonts w:ascii="Cambria Math" w:hAnsi="Cambria Math"/>
                                  <w:i/>
                                  <w:sz w:val="22"/>
                                </w:rPr>
                              </m:ctrlPr>
                            </m:accPr>
                            <m:e>
                              <m:eqArr>
                                <m:eqArrPr>
                                  <m:ctrlPr>
                                    <w:rPr>
                                      <w:rFonts w:ascii="Cambria Math" w:hAnsi="Cambria Math"/>
                                      <w:i/>
                                      <w:sz w:val="22"/>
                                    </w:rPr>
                                  </m:ctrlPr>
                                </m:eqArrPr>
                                <m:e>
                                  <m:r>
                                    <w:rPr>
                                      <w:rFonts w:ascii="Cambria Math" w:hAnsi="Cambria Math"/>
                                      <w:sz w:val="22"/>
                                    </w:rPr>
                                    <m:t>q</m:t>
                                  </m:r>
                                </m:e>
                                <m:e>
                                  <m:acc>
                                    <m:accPr>
                                      <m:chr m:val="̇"/>
                                      <m:ctrlPr>
                                        <w:rPr>
                                          <w:rFonts w:ascii="Cambria Math" w:hAnsi="Cambria Math"/>
                                          <w:i/>
                                          <w:sz w:val="22"/>
                                        </w:rPr>
                                      </m:ctrlPr>
                                    </m:accPr>
                                    <m:e>
                                      <m:r>
                                        <w:rPr>
                                          <w:rFonts w:ascii="Cambria Math" w:hAnsi="Cambria Math"/>
                                          <w:sz w:val="22"/>
                                        </w:rPr>
                                        <m:t>θ</m:t>
                                      </m:r>
                                    </m:e>
                                  </m:acc>
                                </m:e>
                              </m:eqArr>
                            </m:e>
                          </m:acc>
                        </m:e>
                      </m:mr>
                    </m:m>
                  </m:e>
                </m:d>
                <m:r>
                  <w:rPr>
                    <w:rFonts w:ascii="Cambria Math" w:hAnsi="Cambria Math"/>
                    <w:sz w:val="22"/>
                  </w:rPr>
                  <m:t>=</m:t>
                </m:r>
                <m:d>
                  <m:dPr>
                    <m:begChr m:val="["/>
                    <m:endChr m:val="]"/>
                    <m:ctrlPr>
                      <w:rPr>
                        <w:rFonts w:ascii="Cambria Math" w:hAnsi="Cambria Math"/>
                        <w:i/>
                        <w:sz w:val="22"/>
                      </w:rPr>
                    </m:ctrlPr>
                  </m:dPr>
                  <m:e>
                    <m:r>
                      <w:rPr>
                        <w:rFonts w:ascii="Cambria Math" w:hAnsi="Cambria Math"/>
                        <w:sz w:val="22"/>
                      </w:rPr>
                      <m:t>A</m:t>
                    </m:r>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u</m:t>
                          </m:r>
                        </m:e>
                      </m:mr>
                      <m:mr>
                        <m:e>
                          <m:r>
                            <w:rPr>
                              <w:rFonts w:ascii="Cambria Math" w:hAnsi="Cambria Math"/>
                              <w:sz w:val="22"/>
                            </w:rPr>
                            <m:t>α</m:t>
                          </m:r>
                        </m:e>
                      </m:mr>
                      <m:mr>
                        <m:e>
                          <m:r>
                            <w:rPr>
                              <w:rFonts w:ascii="Cambria Math" w:hAnsi="Cambria Math"/>
                              <w:sz w:val="22"/>
                            </w:rPr>
                            <m:t>q</m:t>
                          </m:r>
                          <m:ctrlPr>
                            <w:rPr>
                              <w:rFonts w:ascii="Cambria Math" w:eastAsia="Cambria Math" w:hAnsi="Cambria Math" w:cs="Cambria Math"/>
                              <w:i/>
                            </w:rPr>
                          </m:ctrlPr>
                        </m:e>
                      </m:mr>
                      <m:mr>
                        <m:e>
                          <m:r>
                            <w:rPr>
                              <w:rFonts w:ascii="Cambria Math" w:eastAsia="Cambria Math" w:hAnsi="Cambria Math" w:cs="Cambria Math"/>
                            </w:rPr>
                            <m:t>θ</m:t>
                          </m:r>
                        </m:e>
                      </m:mr>
                    </m:m>
                  </m:e>
                </m:d>
              </m:oMath>
            </m:oMathPara>
          </w:p>
        </w:tc>
        <w:tc>
          <w:tcPr>
            <w:tcW w:w="708" w:type="dxa"/>
            <w:tcPrChange w:id="1655" w:author="David Villota Miranda" w:date="2021-09-30T17:58:00Z">
              <w:tcPr>
                <w:tcW w:w="567" w:type="dxa"/>
                <w:vAlign w:val="center"/>
              </w:tcPr>
            </w:tcPrChange>
          </w:tcPr>
          <w:p w14:paraId="39C07657" w14:textId="77777777" w:rsidR="00081C8C" w:rsidRPr="00423AD6" w:rsidRDefault="00081C8C" w:rsidP="00081C8C">
            <w:pPr>
              <w:rPr>
                <w:i/>
                <w:iCs/>
              </w:rPr>
            </w:pPr>
            <w:r w:rsidRPr="00423AD6">
              <w:t xml:space="preserve">( </w:t>
            </w:r>
            <w:r w:rsidR="00803318">
              <w:fldChar w:fldCharType="begin"/>
            </w:r>
            <w:r w:rsidR="00803318">
              <w:instrText xml:space="preserve"> SEQ ( \* ARABIC </w:instrText>
            </w:r>
            <w:r w:rsidR="00803318">
              <w:fldChar w:fldCharType="separate"/>
            </w:r>
            <w:r w:rsidRPr="00423AD6">
              <w:rPr>
                <w:noProof/>
              </w:rPr>
              <w:t>9</w:t>
            </w:r>
            <w:r w:rsidR="00803318">
              <w:rPr>
                <w:noProof/>
              </w:rPr>
              <w:fldChar w:fldCharType="end"/>
            </w:r>
            <w:r w:rsidRPr="00423AD6">
              <w:t>)</w:t>
            </w:r>
          </w:p>
        </w:tc>
      </w:tr>
      <w:tr w:rsidR="00A41BB6" w:rsidRPr="00423AD6" w:rsidDel="00005C33" w14:paraId="2254ACF0" w14:textId="3153FF48" w:rsidTr="00005C33">
        <w:trPr>
          <w:del w:id="1656" w:author="David Villota Miranda" w:date="2021-09-30T17:58:00Z"/>
          <w:trPrChange w:id="1657" w:author="David Villota Miranda" w:date="2021-09-30T17:58:00Z">
            <w:trPr>
              <w:gridBefore w:val="1"/>
              <w:gridAfter w:val="0"/>
              <w:wBefore w:w="147" w:type="dxa"/>
              <w:wAfter w:w="1275" w:type="dxa"/>
            </w:trPr>
          </w:trPrChange>
        </w:trPr>
        <w:tc>
          <w:tcPr>
            <w:tcW w:w="5104" w:type="dxa"/>
            <w:tcPrChange w:id="1658" w:author="David Villota Miranda" w:date="2021-09-30T17:58:00Z">
              <w:tcPr>
                <w:tcW w:w="3823" w:type="dxa"/>
                <w:vAlign w:val="center"/>
              </w:tcPr>
            </w:tcPrChange>
          </w:tcPr>
          <w:p w14:paraId="2C696417" w14:textId="5E286C16" w:rsidR="00A41BB6" w:rsidRPr="00423AD6" w:rsidDel="00005C33" w:rsidRDefault="00A41BB6" w:rsidP="00081C8C">
            <w:pPr>
              <w:rPr>
                <w:del w:id="1659" w:author="David Villota Miranda" w:date="2021-09-30T17:58:00Z"/>
                <w:rFonts w:eastAsia="Calibri" w:cs="Times New Roman"/>
                <w:sz w:val="22"/>
              </w:rPr>
            </w:pPr>
          </w:p>
        </w:tc>
        <w:tc>
          <w:tcPr>
            <w:tcW w:w="708" w:type="dxa"/>
            <w:tcPrChange w:id="1660" w:author="David Villota Miranda" w:date="2021-09-30T17:58:00Z">
              <w:tcPr>
                <w:tcW w:w="567" w:type="dxa"/>
                <w:vAlign w:val="center"/>
              </w:tcPr>
            </w:tcPrChange>
          </w:tcPr>
          <w:p w14:paraId="62318F55" w14:textId="4FC77157" w:rsidR="00A41BB6" w:rsidRPr="00423AD6" w:rsidDel="00005C33" w:rsidRDefault="00A41BB6" w:rsidP="00081C8C">
            <w:pPr>
              <w:rPr>
                <w:del w:id="1661" w:author="David Villota Miranda" w:date="2021-09-30T17:58:00Z"/>
              </w:rPr>
            </w:pPr>
          </w:p>
        </w:tc>
      </w:tr>
      <w:tr w:rsidR="00423AD6" w:rsidRPr="00423AD6" w14:paraId="22F43803" w14:textId="77777777" w:rsidTr="00A05863">
        <w:tc>
          <w:tcPr>
            <w:tcW w:w="5104" w:type="dxa"/>
            <w:tcPrChange w:id="1662" w:author="David Villota Miranda" w:date="2021-09-26T12:31:00Z">
              <w:tcPr>
                <w:tcW w:w="5104" w:type="dxa"/>
                <w:gridSpan w:val="4"/>
                <w:vAlign w:val="center"/>
              </w:tcPr>
            </w:tcPrChange>
          </w:tcPr>
          <w:p w14:paraId="795996DC" w14:textId="68D08AD8" w:rsidR="00081C8C" w:rsidRPr="00423AD6" w:rsidRDefault="00803318" w:rsidP="00081C8C">
            <m:oMathPara>
              <m:oMath>
                <m:d>
                  <m:dPr>
                    <m:begChr m:val="["/>
                    <m:endChr m:val="]"/>
                    <m:ctrlPr>
                      <w:rPr>
                        <w:rFonts w:ascii="Cambria Math" w:hAnsi="Cambria Math"/>
                        <w:bCs/>
                        <w:i/>
                      </w:rPr>
                    </m:ctrlPr>
                  </m:dPr>
                  <m:e>
                    <m:r>
                      <w:rPr>
                        <w:rFonts w:ascii="Cambria Math" w:hAnsi="Cambria Math"/>
                      </w:rPr>
                      <m:t>A</m:t>
                    </m:r>
                  </m:e>
                </m:d>
                <m:r>
                  <w:rPr>
                    <w:rFonts w:ascii="Cambria Math" w:hAnsi="Cambria Math"/>
                    <w:sz w:val="16"/>
                    <w:szCs w:val="16"/>
                  </w:rPr>
                  <m:t>=</m:t>
                </m:r>
                <m:d>
                  <m:dPr>
                    <m:begChr m:val="["/>
                    <m:endChr m:val="]"/>
                    <m:ctrlPr>
                      <w:rPr>
                        <w:rFonts w:ascii="Cambria Math" w:hAnsi="Cambria Math"/>
                        <w:sz w:val="16"/>
                        <w:szCs w:val="16"/>
                      </w:rPr>
                    </m:ctrlPr>
                  </m:dPr>
                  <m:e>
                    <m:m>
                      <m:mPr>
                        <m:plcHide m:val="1"/>
                        <m:mcs>
                          <m:mc>
                            <m:mcPr>
                              <m:count m:val="4"/>
                              <m:mcJc m:val="center"/>
                            </m:mcPr>
                          </m:mc>
                        </m:mcs>
                        <m:ctrlPr>
                          <w:rPr>
                            <w:rFonts w:ascii="Cambria Math" w:hAnsi="Cambria Math"/>
                            <w:sz w:val="16"/>
                            <w:szCs w:val="16"/>
                          </w:rPr>
                        </m:ctrlPr>
                      </m:mPr>
                      <m:mr>
                        <m:e>
                          <m:sSub>
                            <m:sSubPr>
                              <m:ctrlPr>
                                <w:rPr>
                                  <w:rFonts w:ascii="Cambria Math" w:hAnsi="Cambria Math"/>
                                  <w:sz w:val="16"/>
                                  <w:szCs w:val="16"/>
                                </w:rPr>
                              </m:ctrlPr>
                            </m:sSubPr>
                            <m:e>
                              <m:r>
                                <w:rPr>
                                  <w:rFonts w:ascii="Cambria Math" w:hAnsi="Cambria Math"/>
                                  <w:sz w:val="16"/>
                                  <w:szCs w:val="16"/>
                                </w:rPr>
                                <m:t>X</m:t>
                              </m:r>
                            </m:e>
                            <m:sub>
                              <m:r>
                                <m:rPr>
                                  <m:sty m:val="p"/>
                                </m:rPr>
                                <w:rPr>
                                  <w:rFonts w:ascii="Cambria Math" w:hAnsi="Cambria Math"/>
                                  <w:sz w:val="16"/>
                                  <w:szCs w:val="16"/>
                                </w:rPr>
                                <m:t>u</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TU</m:t>
                              </m:r>
                            </m:sub>
                          </m:sSub>
                        </m:e>
                        <m:e>
                          <m:sSub>
                            <m:sSubPr>
                              <m:ctrlPr>
                                <w:rPr>
                                  <w:rFonts w:ascii="Cambria Math" w:hAnsi="Cambria Math"/>
                                  <w:sz w:val="16"/>
                                  <w:szCs w:val="16"/>
                                </w:rPr>
                              </m:ctrlPr>
                            </m:sSubPr>
                            <m:e>
                              <m:r>
                                <w:rPr>
                                  <w:rFonts w:ascii="Cambria Math" w:hAnsi="Cambria Math"/>
                                  <w:sz w:val="16"/>
                                  <w:szCs w:val="16"/>
                                </w:rPr>
                                <m:t>X</m:t>
                              </m:r>
                            </m:e>
                            <m:sub>
                              <m:r>
                                <m:rPr>
                                  <m:sty m:val="p"/>
                                </m:rPr>
                                <w:rPr>
                                  <w:rFonts w:ascii="Cambria Math" w:hAnsi="Cambria Math"/>
                                  <w:sz w:val="16"/>
                                  <w:szCs w:val="16"/>
                                </w:rPr>
                                <m:t>a</m:t>
                              </m:r>
                            </m:sub>
                          </m:sSub>
                        </m:e>
                        <m:e>
                          <m:r>
                            <w:rPr>
                              <w:rFonts w:ascii="Cambria Math" w:hAnsi="Cambria Math"/>
                              <w:sz w:val="16"/>
                              <w:szCs w:val="16"/>
                            </w:rPr>
                            <m:t>0</m:t>
                          </m:r>
                        </m:e>
                        <m:e>
                          <m:r>
                            <m:rPr>
                              <m:sty m:val="p"/>
                            </m:rPr>
                            <w:rPr>
                              <w:rFonts w:ascii="Cambria Math" w:hAnsi="Cambria Math"/>
                              <w:sz w:val="16"/>
                              <w:szCs w:val="16"/>
                            </w:rPr>
                            <m:t>-</m:t>
                          </m:r>
                          <m:r>
                            <w:rPr>
                              <w:rFonts w:ascii="Cambria Math" w:hAnsi="Cambria Math"/>
                              <w:sz w:val="16"/>
                              <w:szCs w:val="16"/>
                            </w:rPr>
                            <m:t>g</m:t>
                          </m:r>
                        </m:e>
                      </m:mr>
                      <m:mr>
                        <m:e>
                          <m:f>
                            <m:fPr>
                              <m:ctrlPr>
                                <w:rPr>
                                  <w:rFonts w:ascii="Cambria Math" w:hAnsi="Cambria Math"/>
                                  <w:sz w:val="16"/>
                                  <w:szCs w:val="16"/>
                                </w:rPr>
                              </m:ctrlPr>
                            </m:fPr>
                            <m:num>
                              <m:sSub>
                                <m:sSubPr>
                                  <m:ctrlPr>
                                    <w:rPr>
                                      <w:rFonts w:ascii="Cambria Math" w:hAnsi="Cambria Math"/>
                                      <w:sz w:val="16"/>
                                      <w:szCs w:val="16"/>
                                    </w:rPr>
                                  </m:ctrlPr>
                                </m:sSubPr>
                                <m:e>
                                  <m:r>
                                    <w:rPr>
                                      <w:rFonts w:ascii="Cambria Math" w:hAnsi="Cambria Math"/>
                                      <w:sz w:val="16"/>
                                      <w:szCs w:val="16"/>
                                    </w:rPr>
                                    <m:t>Z</m:t>
                                  </m:r>
                                </m:e>
                                <m:sub>
                                  <m:r>
                                    <m:rPr>
                                      <m:sty m:val="p"/>
                                    </m:rPr>
                                    <w:rPr>
                                      <w:rFonts w:ascii="Cambria Math" w:hAnsi="Cambria Math"/>
                                      <w:sz w:val="16"/>
                                      <w:szCs w:val="16"/>
                                    </w:rPr>
                                    <m:t>u</m:t>
                                  </m:r>
                                </m:sub>
                              </m:sSub>
                            </m:num>
                            <m:den>
                              <m:sSub>
                                <m:sSubPr>
                                  <m:ctrlPr>
                                    <w:rPr>
                                      <w:rFonts w:ascii="Cambria Math" w:hAnsi="Cambria Math"/>
                                      <w:sz w:val="16"/>
                                      <w:szCs w:val="16"/>
                                    </w:rPr>
                                  </m:ctrlPr>
                                </m:sSubPr>
                                <m:e>
                                  <m:r>
                                    <w:rPr>
                                      <w:rFonts w:ascii="Cambria Math" w:hAnsi="Cambria Math"/>
                                      <w:sz w:val="16"/>
                                      <w:szCs w:val="16"/>
                                    </w:rPr>
                                    <m:t>U</m:t>
                                  </m:r>
                                </m:e>
                                <m:sub>
                                  <m:r>
                                    <m:rPr>
                                      <m:sty m:val="p"/>
                                    </m:rPr>
                                    <w:rPr>
                                      <w:rFonts w:ascii="Cambria Math" w:hAnsi="Cambria Math"/>
                                      <w:sz w:val="16"/>
                                      <w:szCs w:val="16"/>
                                    </w:rPr>
                                    <m:t>0</m:t>
                                  </m:r>
                                </m:sub>
                              </m:sSub>
                            </m:den>
                          </m:f>
                        </m:e>
                        <m:e>
                          <m:f>
                            <m:fPr>
                              <m:ctrlPr>
                                <w:rPr>
                                  <w:rFonts w:ascii="Cambria Math" w:hAnsi="Cambria Math"/>
                                  <w:sz w:val="16"/>
                                  <w:szCs w:val="16"/>
                                </w:rPr>
                              </m:ctrlPr>
                            </m:fPr>
                            <m:num>
                              <m:sSub>
                                <m:sSubPr>
                                  <m:ctrlPr>
                                    <w:rPr>
                                      <w:rFonts w:ascii="Cambria Math" w:hAnsi="Cambria Math"/>
                                      <w:sz w:val="16"/>
                                      <w:szCs w:val="16"/>
                                    </w:rPr>
                                  </m:ctrlPr>
                                </m:sSubPr>
                                <m:e>
                                  <m:r>
                                    <w:rPr>
                                      <w:rFonts w:ascii="Cambria Math" w:hAnsi="Cambria Math"/>
                                      <w:sz w:val="16"/>
                                      <w:szCs w:val="16"/>
                                    </w:rPr>
                                    <m:t>Z</m:t>
                                  </m:r>
                                </m:e>
                                <m:sub>
                                  <m:r>
                                    <m:rPr>
                                      <m:sty m:val="p"/>
                                    </m:rPr>
                                    <w:rPr>
                                      <w:rFonts w:ascii="Cambria Math" w:hAnsi="Cambria Math"/>
                                      <w:sz w:val="16"/>
                                      <w:szCs w:val="16"/>
                                    </w:rPr>
                                    <m:t>α</m:t>
                                  </m:r>
                                </m:sub>
                              </m:sSub>
                            </m:num>
                            <m:den>
                              <m:sSub>
                                <m:sSubPr>
                                  <m:ctrlPr>
                                    <w:rPr>
                                      <w:rFonts w:ascii="Cambria Math" w:hAnsi="Cambria Math"/>
                                      <w:sz w:val="16"/>
                                      <w:szCs w:val="16"/>
                                    </w:rPr>
                                  </m:ctrlPr>
                                </m:sSubPr>
                                <m:e>
                                  <m:r>
                                    <w:rPr>
                                      <w:rFonts w:ascii="Cambria Math" w:hAnsi="Cambria Math"/>
                                      <w:sz w:val="16"/>
                                      <w:szCs w:val="16"/>
                                    </w:rPr>
                                    <m:t>U</m:t>
                                  </m:r>
                                </m:e>
                                <m:sub>
                                  <m:r>
                                    <m:rPr>
                                      <m:sty m:val="p"/>
                                    </m:rPr>
                                    <w:rPr>
                                      <w:rFonts w:ascii="Cambria Math" w:hAnsi="Cambria Math"/>
                                      <w:sz w:val="16"/>
                                      <w:szCs w:val="16"/>
                                    </w:rPr>
                                    <m:t>0</m:t>
                                  </m:r>
                                </m:sub>
                              </m:sSub>
                            </m:den>
                          </m:f>
                        </m:e>
                        <m:e>
                          <m:f>
                            <m:fPr>
                              <m:ctrlPr>
                                <w:rPr>
                                  <w:rFonts w:ascii="Cambria Math" w:hAnsi="Cambria Math"/>
                                  <w:sz w:val="16"/>
                                  <w:szCs w:val="16"/>
                                </w:rPr>
                              </m:ctrlPr>
                            </m:fPr>
                            <m:num>
                              <m:sSub>
                                <m:sSubPr>
                                  <m:ctrlPr>
                                    <w:rPr>
                                      <w:rFonts w:ascii="Cambria Math" w:hAnsi="Cambria Math"/>
                                      <w:sz w:val="16"/>
                                      <w:szCs w:val="16"/>
                                    </w:rPr>
                                  </m:ctrlPr>
                                </m:sSubPr>
                                <m:e>
                                  <m:r>
                                    <w:rPr>
                                      <w:rFonts w:ascii="Cambria Math" w:hAnsi="Cambria Math"/>
                                      <w:sz w:val="16"/>
                                      <w:szCs w:val="16"/>
                                    </w:rPr>
                                    <m:t>Z</m:t>
                                  </m:r>
                                </m:e>
                                <m:sub>
                                  <m:r>
                                    <m:rPr>
                                      <m:sty m:val="p"/>
                                    </m:rPr>
                                    <w:rPr>
                                      <w:rFonts w:ascii="Cambria Math" w:hAnsi="Cambria Math"/>
                                      <w:sz w:val="16"/>
                                      <w:szCs w:val="16"/>
                                    </w:rPr>
                                    <m:t>q</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num>
                            <m:den>
                              <m:sSub>
                                <m:sSubPr>
                                  <m:ctrlPr>
                                    <w:rPr>
                                      <w:rFonts w:ascii="Cambria Math" w:hAnsi="Cambria Math"/>
                                      <w:sz w:val="16"/>
                                      <w:szCs w:val="16"/>
                                    </w:rPr>
                                  </m:ctrlPr>
                                </m:sSubPr>
                                <m:e>
                                  <m:r>
                                    <w:rPr>
                                      <w:rFonts w:ascii="Cambria Math" w:hAnsi="Cambria Math"/>
                                      <w:sz w:val="16"/>
                                      <w:szCs w:val="16"/>
                                    </w:rPr>
                                    <m:t>U</m:t>
                                  </m:r>
                                </m:e>
                                <m:sub>
                                  <m:r>
                                    <m:rPr>
                                      <m:sty m:val="p"/>
                                    </m:rPr>
                                    <w:rPr>
                                      <w:rFonts w:ascii="Cambria Math" w:hAnsi="Cambria Math"/>
                                      <w:sz w:val="16"/>
                                      <w:szCs w:val="16"/>
                                    </w:rPr>
                                    <m:t>0</m:t>
                                  </m:r>
                                </m:sub>
                              </m:sSub>
                            </m:den>
                          </m:f>
                        </m:e>
                        <m:e>
                          <m:f>
                            <m:fPr>
                              <m:ctrlPr>
                                <w:rPr>
                                  <w:rFonts w:ascii="Cambria Math" w:hAnsi="Cambria Math"/>
                                  <w:i/>
                                  <w:sz w:val="16"/>
                                  <w:szCs w:val="16"/>
                                </w:rPr>
                              </m:ctrlPr>
                            </m:fPr>
                            <m:num>
                              <m:r>
                                <w:rPr>
                                  <w:rFonts w:ascii="Cambria Math" w:hAnsi="Cambria Math"/>
                                  <w:sz w:val="16"/>
                                  <w:szCs w:val="16"/>
                                </w:rPr>
                                <m:t>-g</m:t>
                              </m:r>
                              <m:func>
                                <m:funcPr>
                                  <m:ctrlPr>
                                    <w:rPr>
                                      <w:rFonts w:ascii="Cambria Math" w:hAnsi="Cambria Math"/>
                                      <w:sz w:val="16"/>
                                      <w:szCs w:val="16"/>
                                    </w:rPr>
                                  </m:ctrlPr>
                                </m:funcPr>
                                <m:fName>
                                  <m:r>
                                    <m:rPr>
                                      <m:sty m:val="p"/>
                                    </m:rPr>
                                    <w:rPr>
                                      <w:rFonts w:ascii="Cambria Math" w:hAnsi="Cambria Math"/>
                                      <w:sz w:val="16"/>
                                      <w:szCs w:val="16"/>
                                    </w:rPr>
                                    <m:t>sin</m:t>
                                  </m:r>
                                  <m:ctrlPr>
                                    <w:rPr>
                                      <w:rFonts w:ascii="Cambria Math" w:hAnsi="Cambria Math"/>
                                      <w:i/>
                                      <w:sz w:val="16"/>
                                      <w:szCs w:val="16"/>
                                    </w:rPr>
                                  </m:ctrlPr>
                                </m:fName>
                                <m:e>
                                  <m:d>
                                    <m:dPr>
                                      <m:ctrlPr>
                                        <w:rPr>
                                          <w:rFonts w:ascii="Cambria Math" w:hAnsi="Cambria Math"/>
                                          <w:i/>
                                          <w:sz w:val="16"/>
                                          <w:szCs w:val="16"/>
                                        </w:rPr>
                                      </m:ctrlPr>
                                    </m:dPr>
                                    <m:e>
                                      <m:r>
                                        <w:rPr>
                                          <w:rFonts w:ascii="Cambria Math" w:hAnsi="Cambria Math"/>
                                          <w:sz w:val="16"/>
                                          <w:szCs w:val="16"/>
                                        </w:rPr>
                                        <m:t>θ</m:t>
                                      </m:r>
                                    </m:e>
                                  </m:d>
                                </m:e>
                              </m:func>
                            </m:num>
                            <m:den>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0</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z</m:t>
                                  </m:r>
                                </m:e>
                                <m:sub>
                                  <m:acc>
                                    <m:accPr>
                                      <m:chr m:val="̇"/>
                                      <m:ctrlPr>
                                        <w:rPr>
                                          <w:rFonts w:ascii="Cambria Math" w:hAnsi="Cambria Math"/>
                                          <w:i/>
                                          <w:sz w:val="16"/>
                                          <w:szCs w:val="16"/>
                                        </w:rPr>
                                      </m:ctrlPr>
                                    </m:accPr>
                                    <m:e>
                                      <m:r>
                                        <w:rPr>
                                          <w:rFonts w:ascii="Cambria Math" w:hAnsi="Cambria Math"/>
                                          <w:sz w:val="16"/>
                                          <w:szCs w:val="16"/>
                                        </w:rPr>
                                        <m:t>α</m:t>
                                      </m:r>
                                    </m:e>
                                  </m:acc>
                                </m:sub>
                              </m:sSub>
                            </m:den>
                          </m:f>
                        </m:e>
                      </m:mr>
                      <m:mr>
                        <m:e>
                          <m:sSub>
                            <m:sSubPr>
                              <m:ctrlPr>
                                <w:rPr>
                                  <w:rFonts w:ascii="Cambria Math" w:hAnsi="Cambria Math"/>
                                  <w:sz w:val="16"/>
                                  <w:szCs w:val="16"/>
                                </w:rPr>
                              </m:ctrlPr>
                            </m:sSubPr>
                            <m:e>
                              <m:r>
                                <w:rPr>
                                  <w:rFonts w:ascii="Cambria Math" w:hAnsi="Cambria Math"/>
                                  <w:sz w:val="16"/>
                                  <w:szCs w:val="16"/>
                                </w:rPr>
                                <m:t>M</m:t>
                              </m:r>
                            </m:e>
                            <m:sub>
                              <m:r>
                                <m:rPr>
                                  <m:sty m:val="p"/>
                                </m:rPr>
                                <w:rPr>
                                  <w:rFonts w:ascii="Cambria Math" w:hAnsi="Cambria Math"/>
                                  <w:sz w:val="16"/>
                                  <w:szCs w:val="16"/>
                                </w:rPr>
                                <m:t>u</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TU</m:t>
                              </m:r>
                            </m:sub>
                          </m:sSub>
                        </m:e>
                        <m:e>
                          <m:sSub>
                            <m:sSubPr>
                              <m:ctrlPr>
                                <w:rPr>
                                  <w:rFonts w:ascii="Cambria Math" w:hAnsi="Cambria Math"/>
                                  <w:sz w:val="16"/>
                                  <w:szCs w:val="16"/>
                                </w:rPr>
                              </m:ctrlPr>
                            </m:sSubPr>
                            <m:e>
                              <m:r>
                                <w:rPr>
                                  <w:rFonts w:ascii="Cambria Math" w:hAnsi="Cambria Math"/>
                                  <w:sz w:val="16"/>
                                  <w:szCs w:val="16"/>
                                </w:rPr>
                                <m:t>M</m:t>
                              </m:r>
                            </m:e>
                            <m:sub>
                              <m:r>
                                <m:rPr>
                                  <m:sty m:val="p"/>
                                </m:rPr>
                                <w:rPr>
                                  <w:rFonts w:ascii="Cambria Math" w:hAnsi="Cambria Math"/>
                                  <w:sz w:val="16"/>
                                  <w:szCs w:val="16"/>
                                </w:rPr>
                                <m:t>α</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Tα</m:t>
                              </m:r>
                            </m:sub>
                          </m:sSub>
                        </m:e>
                        <m:e>
                          <m:sSub>
                            <m:sSubPr>
                              <m:ctrlPr>
                                <w:rPr>
                                  <w:rFonts w:ascii="Cambria Math" w:hAnsi="Cambria Math"/>
                                  <w:sz w:val="16"/>
                                  <w:szCs w:val="16"/>
                                </w:rPr>
                              </m:ctrlPr>
                            </m:sSubPr>
                            <m:e>
                              <m:r>
                                <w:rPr>
                                  <w:rFonts w:ascii="Cambria Math" w:hAnsi="Cambria Math"/>
                                  <w:sz w:val="16"/>
                                  <w:szCs w:val="16"/>
                                </w:rPr>
                                <m:t>M</m:t>
                              </m:r>
                            </m:e>
                            <m:sub>
                              <m:r>
                                <m:rPr>
                                  <m:sty m:val="p"/>
                                </m:rPr>
                                <w:rPr>
                                  <w:rFonts w:ascii="Cambria Math" w:hAnsi="Cambria Math"/>
                                  <w:sz w:val="16"/>
                                  <w:szCs w:val="16"/>
                                </w:rPr>
                                <m:t>q</m:t>
                              </m:r>
                            </m:sub>
                          </m:sSub>
                        </m:e>
                        <m:e>
                          <m:r>
                            <w:rPr>
                              <w:rFonts w:ascii="Cambria Math" w:hAnsi="Cambria Math"/>
                              <w:sz w:val="16"/>
                              <w:szCs w:val="16"/>
                            </w:rPr>
                            <m:t>0</m:t>
                          </m:r>
                        </m:e>
                      </m:mr>
                      <m:mr>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1</m:t>
                          </m:r>
                        </m:e>
                        <m:e>
                          <m:r>
                            <w:rPr>
                              <w:rFonts w:ascii="Cambria Math" w:hAnsi="Cambria Math"/>
                              <w:sz w:val="16"/>
                              <w:szCs w:val="16"/>
                            </w:rPr>
                            <m:t>0</m:t>
                          </m:r>
                        </m:e>
                      </m:mr>
                    </m:m>
                  </m:e>
                </m:d>
              </m:oMath>
            </m:oMathPara>
          </w:p>
        </w:tc>
        <w:tc>
          <w:tcPr>
            <w:tcW w:w="708" w:type="dxa"/>
            <w:tcPrChange w:id="1663" w:author="David Villota Miranda" w:date="2021-09-26T12:31:00Z">
              <w:tcPr>
                <w:tcW w:w="708" w:type="dxa"/>
                <w:vAlign w:val="center"/>
              </w:tcPr>
            </w:tcPrChange>
          </w:tcPr>
          <w:p w14:paraId="7CFD7812" w14:textId="77777777" w:rsidR="00081C8C" w:rsidRPr="00423AD6" w:rsidRDefault="00081C8C" w:rsidP="00081C8C">
            <w:pPr>
              <w:rPr>
                <w:i/>
                <w:iCs/>
              </w:rPr>
            </w:pPr>
            <w:r w:rsidRPr="00423AD6">
              <w:t xml:space="preserve">( </w:t>
            </w:r>
            <w:r w:rsidR="00803318">
              <w:fldChar w:fldCharType="begin"/>
            </w:r>
            <w:r w:rsidR="00803318">
              <w:instrText xml:space="preserve"> SEQ ( \* ARABIC </w:instrText>
            </w:r>
            <w:r w:rsidR="00803318">
              <w:fldChar w:fldCharType="separate"/>
            </w:r>
            <w:r w:rsidRPr="00423AD6">
              <w:rPr>
                <w:noProof/>
              </w:rPr>
              <w:t>10</w:t>
            </w:r>
            <w:r w:rsidR="00803318">
              <w:rPr>
                <w:noProof/>
              </w:rPr>
              <w:fldChar w:fldCharType="end"/>
            </w:r>
            <w:r w:rsidRPr="00423AD6">
              <w:t>)</w:t>
            </w:r>
          </w:p>
        </w:tc>
      </w:tr>
    </w:tbl>
    <w:p w14:paraId="0E158D1B" w14:textId="77777777" w:rsidR="00081C8C" w:rsidRPr="00423AD6" w:rsidRDefault="00081C8C" w:rsidP="00081C8C"/>
    <w:p w14:paraId="17B13883" w14:textId="4DA4BE63" w:rsidR="00081C8C" w:rsidRPr="00423AD6" w:rsidRDefault="00081C8C" w:rsidP="00F57743">
      <w:pPr>
        <w:rPr>
          <w:b/>
        </w:rPr>
      </w:pPr>
      <w:r w:rsidRPr="00423AD6">
        <w:t xml:space="preserve">Este modelo, en los aviones convencionales, presenta dos pares de autovalores complejo-conjugados, uno rápido con un amortiguamiento grande, llamado </w:t>
      </w:r>
      <w:r w:rsidRPr="00423AD6">
        <w:rPr>
          <w:bCs/>
        </w:rPr>
        <w:t>corto periodo,</w:t>
      </w:r>
      <w:r w:rsidRPr="00423AD6">
        <w:t xml:space="preserve"> y otro más lento con un amortiguamiento mucho menor llamado </w:t>
      </w:r>
      <w:r w:rsidRPr="00423AD6">
        <w:rPr>
          <w:bCs/>
        </w:rPr>
        <w:t>fugoide</w:t>
      </w:r>
      <w:r w:rsidRPr="00423AD6">
        <w:t xml:space="preserve">. En la </w:t>
      </w:r>
      <w:r w:rsidRPr="00423AD6">
        <w:rPr>
          <w:b/>
        </w:rPr>
        <w:fldChar w:fldCharType="begin"/>
      </w:r>
      <w:r w:rsidRPr="00423AD6">
        <w:instrText xml:space="preserve"> REF _Ref36368055 \h  \* MERGEFORMAT </w:instrText>
      </w:r>
      <w:r w:rsidRPr="00423AD6">
        <w:rPr>
          <w:b/>
        </w:rPr>
      </w:r>
      <w:r w:rsidRPr="00423AD6">
        <w:rPr>
          <w:b/>
        </w:rPr>
        <w:fldChar w:fldCharType="separate"/>
      </w:r>
      <w:r w:rsidRPr="00423AD6">
        <w:t>Figura 5</w:t>
      </w:r>
      <w:r w:rsidRPr="00423AD6">
        <w:rPr>
          <w:b/>
        </w:rPr>
        <w:fldChar w:fldCharType="end"/>
      </w:r>
      <w:r w:rsidRPr="00423AD6">
        <w:t xml:space="preserve"> se muestran gráficamente representados.</w:t>
      </w:r>
      <w:r w:rsidR="00475CC1">
        <w:t xml:space="preserve"> La ubicación de los mismos</w:t>
      </w:r>
      <w:r w:rsidR="00F57743">
        <w:t xml:space="preserve">, </w:t>
      </w:r>
      <w:r w:rsidR="00F57743" w:rsidRPr="00423AD6">
        <w:t>tienen una influencia directa en el vuelo como queda descrito en [1].</w:t>
      </w:r>
      <w:r w:rsidR="00F57743">
        <w:t xml:space="preserve"> Por lo tanto,  estudiando </w:t>
      </w:r>
      <w:r w:rsidR="00F57743" w:rsidRPr="00423AD6">
        <w:t>su ubicación se podrá distinguir si son estables o inestables, oscilatorios o no oscilatorios, además de poder calcular su frecuencia natural y amortiguamiento</w:t>
      </w:r>
      <w:r w:rsidR="00F57743">
        <w:t>.</w:t>
      </w:r>
    </w:p>
    <w:p w14:paraId="04D1C3D9" w14:textId="6C1DAB9D" w:rsidR="00081C8C" w:rsidRPr="00423AD6" w:rsidRDefault="00F35A06" w:rsidP="00F35A06">
      <w:pPr>
        <w:pStyle w:val="Figuras"/>
      </w:pPr>
      <w:r w:rsidRPr="00423AD6">
        <w:rPr>
          <w:rStyle w:val="negrita"/>
          <w:i w:val="0"/>
          <w:iCs/>
        </w:rPr>
        <w:t>FIGURA</w:t>
      </w:r>
      <w:r w:rsidR="00475CC1">
        <w:rPr>
          <w:rStyle w:val="negrita"/>
          <w:i w:val="0"/>
          <w:iCs/>
        </w:rPr>
        <w:t xml:space="preserve"> 5</w:t>
      </w:r>
      <w:r w:rsidRPr="00423AD6">
        <w:rPr>
          <w:rStyle w:val="negrita"/>
          <w:i w:val="0"/>
          <w:iCs/>
        </w:rPr>
        <w:t>.</w:t>
      </w:r>
      <w:r w:rsidRPr="00423AD6">
        <w:t xml:space="preserve"> </w:t>
      </w:r>
      <w:r w:rsidR="00A41BB6">
        <w:t>Disposición de los p</w:t>
      </w:r>
      <w:r w:rsidRPr="00423AD6">
        <w:t xml:space="preserve">olos </w:t>
      </w:r>
      <w:r w:rsidR="00A41BB6">
        <w:t xml:space="preserve">en el </w:t>
      </w:r>
      <w:r w:rsidRPr="00423AD6">
        <w:t>modelo longitudinal</w:t>
      </w:r>
    </w:p>
    <w:p w14:paraId="7E530F87" w14:textId="602B68E8" w:rsidR="00081C8C" w:rsidRPr="00423AD6" w:rsidRDefault="00C70172" w:rsidP="00F35A06">
      <w:pPr>
        <w:jc w:val="center"/>
        <w:rPr>
          <w:b/>
        </w:rPr>
      </w:pPr>
      <w:del w:id="1664" w:author="David Villota Miranda" w:date="2021-09-26T18:40:00Z">
        <w:r w:rsidRPr="00423AD6" w:rsidDel="00F9521F">
          <w:rPr>
            <w:noProof/>
          </w:rPr>
          <w:drawing>
            <wp:inline distT="0" distB="0" distL="0" distR="0" wp14:anchorId="784270C3" wp14:editId="50F549C8">
              <wp:extent cx="2482356" cy="2048256"/>
              <wp:effectExtent l="0" t="0" r="0" b="9525"/>
              <wp:docPr id="17" name="Imagen 17" descr="Imagen que contiene carreter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carretera, parad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84629" cy="2050131"/>
                      </a:xfrm>
                      <a:prstGeom prst="rect">
                        <a:avLst/>
                      </a:prstGeom>
                      <a:noFill/>
                      <a:ln>
                        <a:noFill/>
                      </a:ln>
                    </pic:spPr>
                  </pic:pic>
                </a:graphicData>
              </a:graphic>
            </wp:inline>
          </w:drawing>
        </w:r>
      </w:del>
      <w:ins w:id="1665" w:author="David Villota Miranda" w:date="2021-09-26T18:40:00Z">
        <w:r w:rsidR="00F9521F">
          <w:rPr>
            <w:noProof/>
            <w14:numForm w14:val="default"/>
          </w:rPr>
          <w:drawing>
            <wp:inline distT="0" distB="0" distL="0" distR="0" wp14:anchorId="7C646E5C" wp14:editId="733230BF">
              <wp:extent cx="2409092" cy="184940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7547" cy="1863570"/>
                      </a:xfrm>
                      <a:prstGeom prst="rect">
                        <a:avLst/>
                      </a:prstGeom>
                    </pic:spPr>
                  </pic:pic>
                </a:graphicData>
              </a:graphic>
            </wp:inline>
          </w:drawing>
        </w:r>
      </w:ins>
    </w:p>
    <w:p w14:paraId="191D22A7" w14:textId="257B2CBC" w:rsidR="00081C8C" w:rsidRPr="00423AD6" w:rsidRDefault="00F35A06" w:rsidP="00A41BB6">
      <w:pPr>
        <w:pStyle w:val="Fuente"/>
      </w:pPr>
      <w:r w:rsidRPr="00423AD6">
        <w:t>Fuente: elaboración propia</w:t>
      </w:r>
    </w:p>
    <w:p w14:paraId="4F597092" w14:textId="77777777" w:rsidR="00266CE2" w:rsidRPr="00266CE2" w:rsidRDefault="00266CE2" w:rsidP="00266CE2">
      <w:pPr>
        <w:pStyle w:val="Fuente"/>
        <w:rPr>
          <w:ins w:id="1666" w:author="David Villota Miranda" w:date="2021-09-29T23:17:00Z"/>
          <w:rFonts w:ascii="Times New Roman" w:hAnsi="Times New Roman"/>
          <w:iCs w:val="0"/>
          <w:spacing w:val="1"/>
          <w:sz w:val="23"/>
          <w:szCs w:val="22"/>
          <w:lang w:val="es-ES"/>
          <w14:numForm w14:val="oldStyle"/>
        </w:rPr>
      </w:pPr>
    </w:p>
    <w:p w14:paraId="1F0BC89A" w14:textId="3540839B" w:rsidR="00081C8C" w:rsidRPr="00423AD6" w:rsidRDefault="00266CE2" w:rsidP="00266CE2">
      <w:ins w:id="1667" w:author="David Villota Miranda" w:date="2021-09-29T23:17:00Z">
        <w:r w:rsidRPr="00266CE2">
          <w:t>En este caso, para evaluar la ubicación optima de los polos</w:t>
        </w:r>
      </w:ins>
      <w:del w:id="1668" w:author="David Villota Miranda" w:date="2021-09-29T23:17:00Z">
        <w:r w:rsidR="00081C8C" w:rsidRPr="00423AD6" w:rsidDel="00266CE2">
          <w:delText>En este caso, para evaluar la ubicación</w:delText>
        </w:r>
        <w:r w:rsidR="005C50A1" w:rsidDel="00266CE2">
          <w:delText xml:space="preserve"> óptima </w:delText>
        </w:r>
        <w:r w:rsidR="00081C8C" w:rsidRPr="00423AD6" w:rsidDel="00266CE2">
          <w:delText>de los polos</w:delText>
        </w:r>
      </w:del>
      <w:del w:id="1669" w:author="David Villota Miranda" w:date="2021-09-26T18:41:00Z">
        <w:r w:rsidR="00081C8C" w:rsidRPr="00423AD6" w:rsidDel="003C7571">
          <w:delText xml:space="preserve"> óptima</w:delText>
        </w:r>
      </w:del>
      <w:del w:id="1670" w:author="David Villota Miranda" w:date="2021-09-29T23:17:00Z">
        <w:r w:rsidR="005C50A1" w:rsidDel="00266CE2">
          <w:delText>,</w:delText>
        </w:r>
        <w:r w:rsidR="00081C8C" w:rsidRPr="00423AD6" w:rsidDel="00266CE2">
          <w:delText xml:space="preserve"> </w:delText>
        </w:r>
        <w:r w:rsidR="005C50A1" w:rsidDel="00266CE2">
          <w:delText>se</w:delText>
        </w:r>
        <w:r w:rsidR="005C50A1" w:rsidRPr="00423AD6" w:rsidDel="00266CE2">
          <w:delText xml:space="preserve"> </w:delText>
        </w:r>
        <w:r w:rsidR="00081C8C" w:rsidRPr="00423AD6" w:rsidDel="00266CE2">
          <w:delText>representa</w:delText>
        </w:r>
        <w:r w:rsidR="005C50A1" w:rsidDel="00266CE2">
          <w:delText xml:space="preserve"> </w:delText>
        </w:r>
        <w:r w:rsidR="00081C8C" w:rsidRPr="00423AD6" w:rsidDel="00266CE2">
          <w:delText>el amortiguamiento y frecuencia natural respecto a la posición del centroide.</w:delText>
        </w:r>
        <w:r w:rsidR="00345806" w:rsidDel="00266CE2">
          <w:delText xml:space="preserve"> </w:delText>
        </w:r>
        <w:r w:rsidR="007E2D46" w:rsidDel="00266CE2">
          <w:delText xml:space="preserve"> </w:delText>
        </w:r>
        <w:r w:rsidR="00081C8C" w:rsidRPr="00423AD6" w:rsidDel="00266CE2">
          <w:delText>Estando los polos complejo-conjugados definidos por:</w:delText>
        </w:r>
      </w:del>
    </w:p>
    <w:tbl>
      <w:tblPr>
        <w:tblStyle w:val="Tablaconcuadrcula"/>
        <w:tblW w:w="652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671" w:author="David Villota Miranda" w:date="2021-09-26T12:32:00Z">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245"/>
        <w:gridCol w:w="1276"/>
        <w:tblGridChange w:id="1672">
          <w:tblGrid>
            <w:gridCol w:w="3256"/>
            <w:gridCol w:w="1042"/>
          </w:tblGrid>
        </w:tblGridChange>
      </w:tblGrid>
      <w:tr w:rsidR="00423AD6" w:rsidRPr="00423AD6" w14:paraId="31F455BA" w14:textId="77777777" w:rsidTr="00A05863">
        <w:trPr>
          <w:jc w:val="center"/>
          <w:trPrChange w:id="1673" w:author="David Villota Miranda" w:date="2021-09-26T12:32:00Z">
            <w:trPr>
              <w:jc w:val="center"/>
            </w:trPr>
          </w:trPrChange>
        </w:trPr>
        <w:tc>
          <w:tcPr>
            <w:tcW w:w="5245" w:type="dxa"/>
            <w:vAlign w:val="center"/>
            <w:tcPrChange w:id="1674" w:author="David Villota Miranda" w:date="2021-09-26T12:32:00Z">
              <w:tcPr>
                <w:tcW w:w="3256" w:type="dxa"/>
                <w:vAlign w:val="center"/>
              </w:tcPr>
            </w:tcPrChange>
          </w:tcPr>
          <w:p w14:paraId="140C7733" w14:textId="2DA50B16" w:rsidR="00081C8C" w:rsidRPr="00423AD6" w:rsidRDefault="00081C8C" w:rsidP="00345806">
            <m:oMathPara>
              <m:oMath>
                <m:r>
                  <w:rPr>
                    <w:rFonts w:ascii="Cambria Math" w:hAnsi="Cambria Math"/>
                  </w:rPr>
                  <m:t>s=σ+iω,</m:t>
                </m:r>
              </m:oMath>
            </m:oMathPara>
          </w:p>
        </w:tc>
        <w:tc>
          <w:tcPr>
            <w:tcW w:w="1276" w:type="dxa"/>
            <w:vAlign w:val="center"/>
            <w:tcPrChange w:id="1675" w:author="David Villota Miranda" w:date="2021-09-26T12:32:00Z">
              <w:tcPr>
                <w:tcW w:w="1042" w:type="dxa"/>
                <w:vAlign w:val="center"/>
              </w:tcPr>
            </w:tcPrChange>
          </w:tcPr>
          <w:p w14:paraId="3D459866" w14:textId="77777777" w:rsidR="00081C8C" w:rsidRPr="00423AD6" w:rsidRDefault="00081C8C" w:rsidP="00081C8C">
            <w:pPr>
              <w:rPr>
                <w:i/>
                <w:iCs/>
              </w:rPr>
            </w:pPr>
            <w:r w:rsidRPr="00423AD6">
              <w:t xml:space="preserve">( </w:t>
            </w:r>
            <w:r w:rsidRPr="00423AD6">
              <w:rPr>
                <w:i/>
                <w:iCs/>
              </w:rPr>
              <w:fldChar w:fldCharType="begin"/>
            </w:r>
            <w:r w:rsidRPr="00423AD6">
              <w:instrText xml:space="preserve"> SEQ ( \* ARABIC </w:instrText>
            </w:r>
            <w:r w:rsidRPr="00423AD6">
              <w:rPr>
                <w:i/>
                <w:iCs/>
              </w:rPr>
              <w:fldChar w:fldCharType="separate"/>
            </w:r>
            <w:r w:rsidRPr="00423AD6">
              <w:rPr>
                <w:noProof/>
              </w:rPr>
              <w:t>11</w:t>
            </w:r>
            <w:r w:rsidRPr="00423AD6">
              <w:rPr>
                <w:i/>
                <w:iCs/>
                <w:noProof/>
              </w:rPr>
              <w:fldChar w:fldCharType="end"/>
            </w:r>
            <w:r w:rsidRPr="00423AD6">
              <w:t>)</w:t>
            </w:r>
          </w:p>
        </w:tc>
      </w:tr>
    </w:tbl>
    <w:p w14:paraId="7A234C14" w14:textId="31B69F32" w:rsidR="00081C8C" w:rsidRPr="00423AD6" w:rsidRDefault="00266CE2" w:rsidP="00081C8C">
      <w:ins w:id="1676" w:author="David Villota Miranda" w:date="2021-09-29T23:17:00Z">
        <w:r w:rsidRPr="00266CE2">
          <w:t>se analizará su frecuencia natural</w:t>
        </w:r>
      </w:ins>
      <w:del w:id="1677" w:author="David Villota Miranda" w:date="2021-09-29T23:17:00Z">
        <w:r w:rsidR="00345806" w:rsidDel="00266CE2">
          <w:delText>s</w:delText>
        </w:r>
        <w:r w:rsidR="00081C8C" w:rsidRPr="00423AD6" w:rsidDel="00266CE2">
          <w:delText>e puede definir la frecuencia natural como</w:delText>
        </w:r>
      </w:del>
    </w:p>
    <w:tbl>
      <w:tblPr>
        <w:tblStyle w:val="Tablaconcuadrcula"/>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678" w:author="David Villota Miranda" w:date="2021-09-26T12:33:00Z">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096"/>
        <w:gridCol w:w="2126"/>
        <w:tblGridChange w:id="1679">
          <w:tblGrid>
            <w:gridCol w:w="3256"/>
            <w:gridCol w:w="1042"/>
          </w:tblGrid>
        </w:tblGridChange>
      </w:tblGrid>
      <w:tr w:rsidR="00423AD6" w:rsidRPr="00423AD6" w14:paraId="1BDB856E" w14:textId="77777777" w:rsidTr="00A05863">
        <w:trPr>
          <w:jc w:val="center"/>
          <w:trPrChange w:id="1680" w:author="David Villota Miranda" w:date="2021-09-26T12:33:00Z">
            <w:trPr>
              <w:jc w:val="center"/>
            </w:trPr>
          </w:trPrChange>
        </w:trPr>
        <w:tc>
          <w:tcPr>
            <w:tcW w:w="6096" w:type="dxa"/>
            <w:vAlign w:val="center"/>
            <w:tcPrChange w:id="1681" w:author="David Villota Miranda" w:date="2021-09-26T12:33:00Z">
              <w:tcPr>
                <w:tcW w:w="3256" w:type="dxa"/>
                <w:vAlign w:val="center"/>
              </w:tcPr>
            </w:tcPrChange>
          </w:tcPr>
          <w:p w14:paraId="786A3E9C" w14:textId="51A60F98" w:rsidR="00081C8C" w:rsidRPr="00423AD6" w:rsidRDefault="00803318">
            <w:pPr>
              <w:ind w:left="743"/>
              <w:jc w:val="center"/>
              <w:pPrChange w:id="1682" w:author="David Villota Miranda" w:date="2021-09-26T12:33:00Z">
                <w:pPr>
                  <w:jc w:val="center"/>
                </w:pPr>
              </w:pPrChange>
            </w:pPr>
            <m:oMathPara>
              <m:oMath>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e>
                </m:rad>
                <m:r>
                  <w:rPr>
                    <w:rFonts w:ascii="Cambria Math" w:hAnsi="Cambria Math"/>
                  </w:rPr>
                  <m:t>,</m:t>
                </m:r>
              </m:oMath>
            </m:oMathPara>
          </w:p>
        </w:tc>
        <w:tc>
          <w:tcPr>
            <w:tcW w:w="2126" w:type="dxa"/>
            <w:vAlign w:val="center"/>
            <w:tcPrChange w:id="1683" w:author="David Villota Miranda" w:date="2021-09-26T12:33:00Z">
              <w:tcPr>
                <w:tcW w:w="1042" w:type="dxa"/>
                <w:vAlign w:val="center"/>
              </w:tcPr>
            </w:tcPrChange>
          </w:tcPr>
          <w:p w14:paraId="1EF0EDB2" w14:textId="77777777" w:rsidR="00081C8C" w:rsidRPr="00423AD6" w:rsidRDefault="00081C8C" w:rsidP="00081C8C">
            <w:pPr>
              <w:rPr>
                <w:i/>
                <w:iCs/>
              </w:rPr>
            </w:pPr>
            <w:r w:rsidRPr="00423AD6">
              <w:t xml:space="preserve">( </w:t>
            </w:r>
            <w:r w:rsidRPr="00423AD6">
              <w:rPr>
                <w:i/>
                <w:iCs/>
              </w:rPr>
              <w:fldChar w:fldCharType="begin"/>
            </w:r>
            <w:r w:rsidRPr="00423AD6">
              <w:instrText xml:space="preserve"> SEQ ( \* ARABIC </w:instrText>
            </w:r>
            <w:r w:rsidRPr="00423AD6">
              <w:rPr>
                <w:i/>
                <w:iCs/>
              </w:rPr>
              <w:fldChar w:fldCharType="separate"/>
            </w:r>
            <w:r w:rsidRPr="00423AD6">
              <w:rPr>
                <w:noProof/>
              </w:rPr>
              <w:t>12</w:t>
            </w:r>
            <w:r w:rsidRPr="00423AD6">
              <w:rPr>
                <w:i/>
                <w:iCs/>
                <w:noProof/>
              </w:rPr>
              <w:fldChar w:fldCharType="end"/>
            </w:r>
            <w:r w:rsidRPr="00423AD6">
              <w:t>)</w:t>
            </w:r>
          </w:p>
        </w:tc>
      </w:tr>
    </w:tbl>
    <w:p w14:paraId="7DAA1A8E" w14:textId="15F85C45" w:rsidR="00081C8C" w:rsidRPr="00423AD6" w:rsidRDefault="00266CE2" w:rsidP="00081C8C">
      <w:ins w:id="1684" w:author="David Villota Miranda" w:date="2021-09-29T23:17:00Z">
        <w:r w:rsidRPr="00266CE2">
          <w:t>y su amortigüamiento</w:t>
        </w:r>
      </w:ins>
      <w:del w:id="1685" w:author="David Villota Miranda" w:date="2021-09-29T23:17:00Z">
        <w:r w:rsidR="00345806" w:rsidDel="00266CE2">
          <w:delText>y</w:delText>
        </w:r>
        <w:r w:rsidR="00081C8C" w:rsidRPr="00423AD6" w:rsidDel="00266CE2">
          <w:delText xml:space="preserve"> el amortiguamiento</w:delText>
        </w:r>
        <w:r w:rsidR="00345806" w:rsidDel="00266CE2">
          <w:delText xml:space="preserve"> como</w:delText>
        </w:r>
      </w:del>
    </w:p>
    <w:tbl>
      <w:tblPr>
        <w:tblStyle w:val="Tablaconcuadrcula"/>
        <w:tblW w:w="708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686" w:author="David Villota Miranda" w:date="2021-09-26T12:33:00Z">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387"/>
        <w:gridCol w:w="1701"/>
        <w:tblGridChange w:id="1687">
          <w:tblGrid>
            <w:gridCol w:w="3256"/>
            <w:gridCol w:w="1042"/>
          </w:tblGrid>
        </w:tblGridChange>
      </w:tblGrid>
      <w:tr w:rsidR="00423AD6" w:rsidRPr="00423AD6" w14:paraId="37A481A4" w14:textId="77777777" w:rsidTr="00A05863">
        <w:trPr>
          <w:jc w:val="center"/>
          <w:trPrChange w:id="1688" w:author="David Villota Miranda" w:date="2021-09-26T12:33:00Z">
            <w:trPr>
              <w:jc w:val="center"/>
            </w:trPr>
          </w:trPrChange>
        </w:trPr>
        <w:tc>
          <w:tcPr>
            <w:tcW w:w="5387" w:type="dxa"/>
            <w:vAlign w:val="center"/>
            <w:tcPrChange w:id="1689" w:author="David Villota Miranda" w:date="2021-09-26T12:33:00Z">
              <w:tcPr>
                <w:tcW w:w="3256" w:type="dxa"/>
                <w:vAlign w:val="center"/>
              </w:tcPr>
            </w:tcPrChange>
          </w:tcPr>
          <w:p w14:paraId="307C6811" w14:textId="369842E6" w:rsidR="00081C8C" w:rsidRPr="00423AD6" w:rsidRDefault="00081C8C" w:rsidP="00081C8C">
            <m:oMathPara>
              <m:oMath>
                <m:r>
                  <w:rPr>
                    <w:rFonts w:ascii="Cambria Math" w:hAnsi="Cambria Math"/>
                  </w:rPr>
                  <m:t>ξ=</m:t>
                </m:r>
                <m:f>
                  <m:fPr>
                    <m:ctrlPr>
                      <w:rPr>
                        <w:rFonts w:ascii="Cambria Math" w:hAnsi="Cambria Math"/>
                        <w:i/>
                      </w:rPr>
                    </m:ctrlPr>
                  </m:fPr>
                  <m:num>
                    <m:r>
                      <w:rPr>
                        <w:rFonts w:ascii="Cambria Math" w:hAnsi="Cambria Math"/>
                      </w:rPr>
                      <m:t>-σ</m:t>
                    </m:r>
                  </m:num>
                  <m:den>
                    <m:sSub>
                      <m:sSubPr>
                        <m:ctrlPr>
                          <w:rPr>
                            <w:rFonts w:ascii="Cambria Math" w:hAnsi="Cambria Math"/>
                            <w:i/>
                          </w:rPr>
                        </m:ctrlPr>
                      </m:sSubPr>
                      <m:e>
                        <m:r>
                          <w:rPr>
                            <w:rFonts w:ascii="Cambria Math" w:hAnsi="Cambria Math"/>
                          </w:rPr>
                          <m:t>ω</m:t>
                        </m:r>
                      </m:e>
                      <m:sub>
                        <m:r>
                          <w:rPr>
                            <w:rFonts w:ascii="Cambria Math" w:hAnsi="Cambria Math"/>
                          </w:rPr>
                          <m:t>n</m:t>
                        </m:r>
                      </m:sub>
                    </m:sSub>
                  </m:den>
                </m:f>
                <m:r>
                  <w:rPr>
                    <w:rFonts w:ascii="Cambria Math" w:hAnsi="Cambria Math"/>
                  </w:rPr>
                  <m:t>.</m:t>
                </m:r>
              </m:oMath>
            </m:oMathPara>
          </w:p>
        </w:tc>
        <w:tc>
          <w:tcPr>
            <w:tcW w:w="1701" w:type="dxa"/>
            <w:vAlign w:val="center"/>
            <w:tcPrChange w:id="1690" w:author="David Villota Miranda" w:date="2021-09-26T12:33:00Z">
              <w:tcPr>
                <w:tcW w:w="1042" w:type="dxa"/>
                <w:vAlign w:val="center"/>
              </w:tcPr>
            </w:tcPrChange>
          </w:tcPr>
          <w:p w14:paraId="2FB115F7" w14:textId="77777777" w:rsidR="00081C8C" w:rsidRPr="00423AD6" w:rsidRDefault="00081C8C" w:rsidP="00081C8C">
            <w:pPr>
              <w:rPr>
                <w:i/>
                <w:iCs/>
              </w:rPr>
            </w:pPr>
            <w:r w:rsidRPr="00423AD6">
              <w:t xml:space="preserve">( </w:t>
            </w:r>
            <w:r w:rsidRPr="00423AD6">
              <w:rPr>
                <w:i/>
                <w:iCs/>
              </w:rPr>
              <w:fldChar w:fldCharType="begin"/>
            </w:r>
            <w:r w:rsidRPr="00423AD6">
              <w:instrText xml:space="preserve"> SEQ ( \* ARABIC </w:instrText>
            </w:r>
            <w:r w:rsidRPr="00423AD6">
              <w:rPr>
                <w:i/>
                <w:iCs/>
              </w:rPr>
              <w:fldChar w:fldCharType="separate"/>
            </w:r>
            <w:r w:rsidRPr="00423AD6">
              <w:rPr>
                <w:noProof/>
              </w:rPr>
              <w:t>13</w:t>
            </w:r>
            <w:r w:rsidRPr="00423AD6">
              <w:rPr>
                <w:i/>
                <w:iCs/>
                <w:noProof/>
              </w:rPr>
              <w:fldChar w:fldCharType="end"/>
            </w:r>
            <w:r w:rsidRPr="00423AD6">
              <w:t>)</w:t>
            </w:r>
          </w:p>
        </w:tc>
      </w:tr>
    </w:tbl>
    <w:p w14:paraId="174A95D2" w14:textId="2E7A2A75" w:rsidR="00266CE2" w:rsidRDefault="00266CE2" w:rsidP="003518FD">
      <w:pPr>
        <w:pStyle w:val="Ttulo3"/>
        <w:rPr>
          <w:ins w:id="1691" w:author="David Villota Miranda" w:date="2021-09-29T23:18:00Z"/>
        </w:rPr>
      </w:pPr>
      <w:ins w:id="1692" w:author="David Villota Miranda" w:date="2021-09-29T23:18:00Z">
        <w:r w:rsidRPr="00266CE2">
          <w:lastRenderedPageBreak/>
          <w:t>estudiándose cómo varían en función de los parámetros de diseño (posición del centroide y porcentaje en cuerda de la superficie de control).</w:t>
        </w:r>
      </w:ins>
    </w:p>
    <w:p w14:paraId="1BEE3A10" w14:textId="4CB00207" w:rsidR="00EE4F61" w:rsidRPr="00423AD6" w:rsidRDefault="00400283" w:rsidP="003518FD">
      <w:pPr>
        <w:pStyle w:val="Ttulo3"/>
      </w:pPr>
      <w:del w:id="1693" w:author="David Villota Miranda" w:date="2021-09-26T12:18:00Z">
        <w:r w:rsidDel="00014A4F">
          <w:delText>2</w:delText>
        </w:r>
      </w:del>
      <w:ins w:id="1694" w:author="David Villota Miranda" w:date="2021-09-26T12:18:00Z">
        <w:r w:rsidR="00014A4F">
          <w:t>3</w:t>
        </w:r>
      </w:ins>
      <w:r w:rsidR="00873BDD" w:rsidRPr="00423AD6">
        <w:t>.1.</w:t>
      </w:r>
      <w:r w:rsidR="004A36D8">
        <w:t>2</w:t>
      </w:r>
      <w:r w:rsidR="00EE4F61" w:rsidRPr="00423AD6">
        <w:t xml:space="preserve"> Estabilidad dinámica lateral</w:t>
      </w:r>
    </w:p>
    <w:p w14:paraId="3605BCDA" w14:textId="6AE7F4EC" w:rsidR="002F1140" w:rsidRDefault="002F1140" w:rsidP="002F1140">
      <w:r w:rsidRPr="00423AD6">
        <w:t xml:space="preserve">Se procede de la misma forma que </w:t>
      </w:r>
      <w:r w:rsidRPr="00C42E77">
        <w:t>en el modelo</w:t>
      </w:r>
      <w:r>
        <w:t xml:space="preserve"> </w:t>
      </w:r>
      <w:r w:rsidRPr="00C42E77">
        <w:t>longitudinal</w:t>
      </w:r>
      <w:r>
        <w:t xml:space="preserve">, pero en este caso, las superficies de control estarán deflectadas </w:t>
      </w:r>
      <w:ins w:id="1695" w:author="David Villota Miranda" w:date="2021-09-29T23:18:00Z">
        <w:r w:rsidR="0084374C" w:rsidRPr="0084374C">
          <w:t>de forma asimétrica una cantidad constante de</w:t>
        </w:r>
      </w:ins>
      <w:del w:id="1696" w:author="David Villota Miranda" w:date="2021-09-29T23:18:00Z">
        <w:r w:rsidDel="0084374C">
          <w:delText>(deflexión asimétrica</w:delText>
        </w:r>
        <w:r w:rsidRPr="00B07B4E" w:rsidDel="0084374C">
          <w:delText>)</w:delText>
        </w:r>
      </w:del>
      <w:r w:rsidRPr="00B07B4E">
        <w:t xml:space="preserve"> </w:t>
      </w:r>
      <m:oMath>
        <m:r>
          <w:rPr>
            <w:rFonts w:ascii="Cambria Math" w:hAnsi="Cambria Math"/>
          </w:rPr>
          <m:t>±1º</m:t>
        </m:r>
      </m:oMath>
      <w:r w:rsidR="008A603D" w:rsidRPr="003C7571">
        <w:t>, obteniéndose</w:t>
      </w:r>
      <w:r w:rsidR="008A603D">
        <w:t xml:space="preserve"> el modelo linealizado:</w:t>
      </w:r>
    </w:p>
    <w:tbl>
      <w:tblPr>
        <w:tblStyle w:val="Tablaconcuadrcula"/>
        <w:tblW w:w="51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697" w:author="David Villota Miranda" w:date="2021-09-26T12:33:00Z">
          <w:tblPr>
            <w:tblStyle w:val="Tablaconcuadrcula"/>
            <w:tblW w:w="43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253"/>
        <w:gridCol w:w="855"/>
        <w:tblGridChange w:id="1698">
          <w:tblGrid>
            <w:gridCol w:w="3823"/>
            <w:gridCol w:w="567"/>
          </w:tblGrid>
        </w:tblGridChange>
      </w:tblGrid>
      <w:tr w:rsidR="00F35A06" w:rsidRPr="003C7571" w14:paraId="06FB4714" w14:textId="77777777" w:rsidTr="00A05863">
        <w:trPr>
          <w:jc w:val="center"/>
          <w:trPrChange w:id="1699" w:author="David Villota Miranda" w:date="2021-09-26T12:33:00Z">
            <w:trPr>
              <w:jc w:val="center"/>
            </w:trPr>
          </w:trPrChange>
        </w:trPr>
        <w:tc>
          <w:tcPr>
            <w:tcW w:w="4253" w:type="dxa"/>
            <w:vAlign w:val="center"/>
            <w:tcPrChange w:id="1700" w:author="David Villota Miranda" w:date="2021-09-26T12:33:00Z">
              <w:tcPr>
                <w:tcW w:w="3823" w:type="dxa"/>
                <w:vAlign w:val="center"/>
              </w:tcPr>
            </w:tcPrChange>
          </w:tcPr>
          <w:p w14:paraId="096A1A30" w14:textId="528B3BFE" w:rsidR="00F35A06" w:rsidRPr="003C7571" w:rsidRDefault="00803318" w:rsidP="00A41BB6">
            <w:pPr>
              <w:pStyle w:val="Sangra2detindependiente"/>
              <w:ind w:left="0"/>
              <w:rPr>
                <w:sz w:val="22"/>
              </w:rPr>
            </w:pPr>
            <m:oMathPara>
              <m:oMath>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acc>
                            <m:accPr>
                              <m:chr m:val="̇"/>
                              <m:ctrlPr>
                                <w:rPr>
                                  <w:rFonts w:ascii="Cambria Math" w:hAnsi="Cambria Math"/>
                                  <w:i/>
                                  <w:sz w:val="22"/>
                                </w:rPr>
                              </m:ctrlPr>
                            </m:accPr>
                            <m:e>
                              <m:r>
                                <w:rPr>
                                  <w:rFonts w:ascii="Cambria Math" w:hAnsi="Cambria Math"/>
                                  <w:sz w:val="22"/>
                                </w:rPr>
                                <m:t>v</m:t>
                              </m:r>
                            </m:e>
                          </m:acc>
                        </m:e>
                      </m:mr>
                      <m:mr>
                        <m:e>
                          <m:acc>
                            <m:accPr>
                              <m:chr m:val="̇"/>
                              <m:ctrlPr>
                                <w:rPr>
                                  <w:rFonts w:ascii="Cambria Math" w:hAnsi="Cambria Math"/>
                                  <w:i/>
                                  <w:sz w:val="22"/>
                                </w:rPr>
                              </m:ctrlPr>
                            </m:accPr>
                            <m:e>
                              <m:r>
                                <w:rPr>
                                  <w:rFonts w:ascii="Cambria Math" w:hAnsi="Cambria Math"/>
                                  <w:sz w:val="22"/>
                                </w:rPr>
                                <m:t>p</m:t>
                              </m:r>
                            </m:e>
                          </m:acc>
                        </m:e>
                      </m:mr>
                      <m:mr>
                        <m:e>
                          <m:acc>
                            <m:accPr>
                              <m:chr m:val="̇"/>
                              <m:ctrlPr>
                                <w:rPr>
                                  <w:rFonts w:ascii="Cambria Math" w:hAnsi="Cambria Math"/>
                                  <w:i/>
                                  <w:sz w:val="22"/>
                                </w:rPr>
                              </m:ctrlPr>
                            </m:accPr>
                            <m:e>
                              <m:eqArr>
                                <m:eqArrPr>
                                  <m:ctrlPr>
                                    <w:rPr>
                                      <w:rFonts w:ascii="Cambria Math" w:hAnsi="Cambria Math"/>
                                      <w:i/>
                                      <w:sz w:val="22"/>
                                    </w:rPr>
                                  </m:ctrlPr>
                                </m:eqArrPr>
                                <m:e>
                                  <m:r>
                                    <w:rPr>
                                      <w:rFonts w:ascii="Cambria Math" w:hAnsi="Cambria Math"/>
                                      <w:sz w:val="22"/>
                                    </w:rPr>
                                    <m:t>r</m:t>
                                  </m:r>
                                </m:e>
                                <m:e>
                                  <m:acc>
                                    <m:accPr>
                                      <m:chr m:val="̇"/>
                                      <m:ctrlPr>
                                        <w:rPr>
                                          <w:rFonts w:ascii="Cambria Math" w:hAnsi="Cambria Math"/>
                                          <w:i/>
                                          <w:sz w:val="22"/>
                                        </w:rPr>
                                      </m:ctrlPr>
                                    </m:accPr>
                                    <m:e>
                                      <m:r>
                                        <w:rPr>
                                          <w:rFonts w:ascii="Cambria Math" w:hAnsi="Cambria Math"/>
                                          <w:sz w:val="22"/>
                                        </w:rPr>
                                        <m:t>φ</m:t>
                                      </m:r>
                                    </m:e>
                                  </m:acc>
                                </m:e>
                              </m:eqArr>
                            </m:e>
                          </m:acc>
                        </m:e>
                      </m:mr>
                    </m:m>
                  </m:e>
                </m:d>
                <m:r>
                  <w:rPr>
                    <w:rFonts w:ascii="Cambria Math" w:hAnsi="Cambria Math"/>
                    <w:sz w:val="22"/>
                  </w:rPr>
                  <m:t>=</m:t>
                </m:r>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sz w:val="22"/>
                          </w:rPr>
                          <m:t>A</m:t>
                        </m:r>
                      </m:e>
                      <m:sub>
                        <m:r>
                          <w:rPr>
                            <w:rFonts w:ascii="Cambria Math" w:hAnsi="Cambria Math"/>
                            <w:sz w:val="22"/>
                          </w:rPr>
                          <m:t>lat</m:t>
                        </m:r>
                      </m:sub>
                    </m:sSub>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v</m:t>
                          </m:r>
                        </m:e>
                      </m:mr>
                      <m:mr>
                        <m:e>
                          <m:r>
                            <w:rPr>
                              <w:rFonts w:ascii="Cambria Math" w:hAnsi="Cambria Math"/>
                              <w:sz w:val="22"/>
                            </w:rPr>
                            <m:t>p</m:t>
                          </m:r>
                        </m:e>
                      </m:mr>
                      <m:mr>
                        <m:e>
                          <m:r>
                            <w:rPr>
                              <w:rFonts w:ascii="Cambria Math" w:hAnsi="Cambria Math"/>
                              <w:sz w:val="22"/>
                            </w:rPr>
                            <m:t>r</m:t>
                          </m:r>
                          <m:ctrlPr>
                            <w:rPr>
                              <w:rFonts w:ascii="Cambria Math" w:eastAsia="Cambria Math" w:hAnsi="Cambria Math" w:cs="Cambria Math"/>
                              <w:i/>
                            </w:rPr>
                          </m:ctrlPr>
                        </m:e>
                      </m:mr>
                      <m:mr>
                        <m:e>
                          <m:r>
                            <w:rPr>
                              <w:rFonts w:ascii="Cambria Math" w:eastAsia="Cambria Math" w:hAnsi="Cambria Math" w:cs="Cambria Math"/>
                            </w:rPr>
                            <m:t>φ</m:t>
                          </m:r>
                        </m:e>
                      </m:mr>
                    </m:m>
                  </m:e>
                </m:d>
                <m:r>
                  <w:rPr>
                    <w:rFonts w:ascii="Cambria Math" w:hAnsi="Cambria Math"/>
                    <w:sz w:val="22"/>
                  </w:rPr>
                  <m:t>.</m:t>
                </m:r>
              </m:oMath>
            </m:oMathPara>
          </w:p>
        </w:tc>
        <w:tc>
          <w:tcPr>
            <w:tcW w:w="855" w:type="dxa"/>
            <w:vAlign w:val="center"/>
            <w:tcPrChange w:id="1701" w:author="David Villota Miranda" w:date="2021-09-26T12:33:00Z">
              <w:tcPr>
                <w:tcW w:w="567" w:type="dxa"/>
                <w:vAlign w:val="center"/>
              </w:tcPr>
            </w:tcPrChange>
          </w:tcPr>
          <w:p w14:paraId="467B65C0" w14:textId="77777777" w:rsidR="00F35A06" w:rsidRPr="00F107BB" w:rsidRDefault="00F35A06">
            <w:pPr>
              <w:pPrChange w:id="1702" w:author="David Villota Miranda" w:date="2021-09-26T12:34:00Z">
                <w:pPr>
                  <w:pStyle w:val="Descripcin"/>
                  <w:jc w:val="center"/>
                </w:pPr>
              </w:pPrChange>
            </w:pPr>
            <w:r w:rsidRPr="00F107BB">
              <w:t xml:space="preserve">( </w:t>
            </w:r>
            <w:r w:rsidRPr="00F107BB">
              <w:rPr>
                <w:lang w:val="es-ES"/>
              </w:rPr>
              <w:fldChar w:fldCharType="begin"/>
            </w:r>
            <w:r w:rsidRPr="003C7571">
              <w:rPr>
                <w:rPrChange w:id="1703" w:author="David Villota Miranda" w:date="2021-09-26T18:42:00Z">
                  <w:rPr/>
                </w:rPrChange>
              </w:rPr>
              <w:instrText xml:space="preserve"> SEQ ( \* ARABIC </w:instrText>
            </w:r>
            <w:r w:rsidRPr="003C7571">
              <w:rPr>
                <w:lang w:val="es-ES"/>
                <w:rPrChange w:id="1704" w:author="David Villota Miranda" w:date="2021-09-26T18:42:00Z">
                  <w:rPr>
                    <w:noProof/>
                  </w:rPr>
                </w:rPrChange>
              </w:rPr>
              <w:fldChar w:fldCharType="separate"/>
            </w:r>
            <w:r w:rsidRPr="00F107BB">
              <w:t>14</w:t>
            </w:r>
            <w:r w:rsidRPr="003C7571">
              <w:rPr>
                <w:lang w:val="es-ES"/>
                <w:rPrChange w:id="1705" w:author="David Villota Miranda" w:date="2021-09-26T18:42:00Z">
                  <w:rPr>
                    <w:noProof/>
                  </w:rPr>
                </w:rPrChange>
              </w:rPr>
              <w:fldChar w:fldCharType="end"/>
            </w:r>
            <w:r w:rsidRPr="00B07B4E">
              <w:t>)</w:t>
            </w:r>
          </w:p>
        </w:tc>
      </w:tr>
    </w:tbl>
    <w:p w14:paraId="45C3D3A6" w14:textId="3915FC09" w:rsidR="002F1140" w:rsidRPr="00A45E33" w:rsidDel="00871F42" w:rsidRDefault="002F1140" w:rsidP="002F1140">
      <w:pPr>
        <w:rPr>
          <w:del w:id="1706" w:author="David Villota Miranda" w:date="2021-09-27T22:50:00Z"/>
          <w:rPrChange w:id="1707" w:author="David Villota Miranda" w:date="2021-09-27T18:13:00Z">
            <w:rPr>
              <w:del w:id="1708" w:author="David Villota Miranda" w:date="2021-09-27T22:50:00Z"/>
              <w:b/>
            </w:rPr>
          </w:rPrChange>
        </w:rPr>
      </w:pPr>
      <w:del w:id="1709" w:author="David Villota Miranda" w:date="2021-09-29T23:23:00Z">
        <w:r w:rsidDel="00385E53">
          <w:delText xml:space="preserve">En este caso </w:delText>
        </w:r>
      </w:del>
      <w:del w:id="1710" w:author="David Villota Miranda" w:date="2021-09-27T18:14:00Z">
        <w:r w:rsidDel="00A45E33">
          <w:delText>encontramos una solución</w:delText>
        </w:r>
      </w:del>
      <w:del w:id="1711" w:author="David Villota Miranda" w:date="2021-09-29T23:23:00Z">
        <w:r w:rsidDel="00385E53">
          <w:delText xml:space="preserve"> (</w:delText>
        </w:r>
        <w:r w:rsidRPr="00285A45" w:rsidDel="00385E53">
          <w:rPr>
            <w:bCs/>
          </w:rPr>
          <w:delText>Yaw</w:delText>
        </w:r>
        <w:r w:rsidDel="00385E53">
          <w:delText xml:space="preserve">) </w:delText>
        </w:r>
      </w:del>
      <w:del w:id="1712" w:author="David Villota Miranda" w:date="2021-09-27T18:12:00Z">
        <w:r w:rsidDel="00A45E33">
          <w:delText xml:space="preserve">prácticamente nula definida </w:delText>
        </w:r>
        <w:r w:rsidRPr="00B07B4E" w:rsidDel="00A45E33">
          <w:delText>por</w:delText>
        </w:r>
      </w:del>
      <w:del w:id="1713" w:author="David Villota Miranda" w:date="2021-09-29T23:23:00Z">
        <w:r w:rsidRPr="00B07B4E" w:rsidDel="00385E53">
          <w:delText xml:space="preserve"> </w:delText>
        </w:r>
      </w:del>
      <m:oMath>
        <m:acc>
          <m:accPr>
            <m:chr m:val="̇"/>
            <m:ctrlPr>
              <w:del w:id="1714" w:author="David Villota Miranda" w:date="2021-09-29T23:23:00Z">
                <w:rPr>
                  <w:rFonts w:ascii="Cambria Math" w:hAnsi="Cambria Math"/>
                  <w:i/>
                  <w:iCs/>
                </w:rPr>
              </w:del>
            </m:ctrlPr>
          </m:accPr>
          <m:e>
            <m:r>
              <w:del w:id="1715" w:author="David Villota Miranda" w:date="2021-09-29T23:23:00Z">
                <w:rPr>
                  <w:rFonts w:ascii="Cambria Math" w:hAnsi="Cambria Math"/>
                  <w:rPrChange w:id="1716" w:author="David Villota Miranda" w:date="2021-09-26T18:42:00Z">
                    <w:rPr>
                      <w:rFonts w:ascii="Cambria Math" w:hAnsi="Cambria Math"/>
                    </w:rPr>
                  </w:rPrChange>
                </w:rPr>
                <m:t>ψ</m:t>
              </w:del>
            </m:r>
          </m:e>
        </m:acc>
        <m:r>
          <w:del w:id="1717" w:author="David Villota Miranda" w:date="2021-09-29T23:23:00Z">
            <w:rPr>
              <w:rFonts w:ascii="Cambria Math" w:hAnsi="Cambria Math"/>
            </w:rPr>
            <m:t>=</m:t>
          </w:del>
        </m:r>
        <m:r>
          <w:del w:id="1718" w:author="David Villota Miranda" w:date="2021-09-29T23:23:00Z">
            <w:rPr>
              <w:rFonts w:ascii="Cambria Math" w:hAnsi="Cambria Math"/>
              <w:rPrChange w:id="1719" w:author="David Villota Miranda" w:date="2021-09-26T18:42:00Z">
                <w:rPr>
                  <w:rFonts w:ascii="Cambria Math" w:hAnsi="Cambria Math"/>
                </w:rPr>
              </w:rPrChange>
            </w:rPr>
            <m:t>r</m:t>
          </w:del>
        </m:r>
        <m:func>
          <m:funcPr>
            <m:ctrlPr>
              <w:del w:id="1720" w:author="David Villota Miranda" w:date="2021-09-29T23:23:00Z">
                <w:rPr>
                  <w:rFonts w:ascii="Cambria Math" w:hAnsi="Cambria Math"/>
                  <w:i/>
                  <w:iCs/>
                </w:rPr>
              </w:del>
            </m:ctrlPr>
          </m:funcPr>
          <m:fName>
            <m:r>
              <w:del w:id="1721" w:author="David Villota Miranda" w:date="2021-09-29T23:23:00Z">
                <w:rPr>
                  <w:rFonts w:ascii="Cambria Math" w:hAnsi="Cambria Math"/>
                  <w:rPrChange w:id="1722" w:author="David Villota Miranda" w:date="2021-09-26T18:42:00Z">
                    <w:rPr>
                      <w:rFonts w:ascii="Cambria Math" w:hAnsi="Cambria Math"/>
                    </w:rPr>
                  </w:rPrChange>
                </w:rPr>
                <m:t>sec</m:t>
              </w:del>
            </m:r>
          </m:fName>
          <m:e>
            <m:sSub>
              <m:sSubPr>
                <m:ctrlPr>
                  <w:del w:id="1723" w:author="David Villota Miranda" w:date="2021-09-27T18:10:00Z">
                    <w:rPr>
                      <w:rFonts w:ascii="Cambria Math" w:hAnsi="Cambria Math"/>
                      <w:i/>
                      <w:iCs/>
                    </w:rPr>
                  </w:del>
                </m:ctrlPr>
              </m:sSubPr>
              <m:e>
                <m:r>
                  <w:del w:id="1724" w:author="David Villota Miranda" w:date="2021-09-27T18:10:00Z">
                    <w:rPr>
                      <w:rFonts w:ascii="Cambria Math" w:hAnsi="Cambria Math"/>
                      <w:rPrChange w:id="1725" w:author="David Villota Miranda" w:date="2021-09-26T18:42:00Z">
                        <w:rPr>
                          <w:rFonts w:ascii="Cambria Math" w:hAnsi="Cambria Math"/>
                        </w:rPr>
                      </w:rPrChange>
                    </w:rPr>
                    <m:t>θ</m:t>
                  </w:del>
                </m:r>
              </m:e>
              <m:sub>
                <m:r>
                  <w:del w:id="1726" w:author="David Villota Miranda" w:date="2021-09-27T18:10:00Z">
                    <w:rPr>
                      <w:rFonts w:ascii="Cambria Math" w:hAnsi="Cambria Math"/>
                      <w:rPrChange w:id="1727" w:author="David Villota Miranda" w:date="2021-09-26T18:42:00Z">
                        <w:rPr>
                          <w:rFonts w:ascii="Cambria Math" w:hAnsi="Cambria Math"/>
                        </w:rPr>
                      </w:rPrChange>
                    </w:rPr>
                    <m:t>1</m:t>
                  </w:del>
                </m:r>
              </m:sub>
            </m:sSub>
          </m:e>
        </m:func>
      </m:oMath>
      <w:del w:id="1728" w:author="David Villota Miranda" w:date="2021-09-27T18:13:00Z">
        <w:r w:rsidRPr="00B07B4E" w:rsidDel="00A45E33">
          <w:rPr>
            <w:i/>
            <w:iCs/>
          </w:rPr>
          <w:delText>,</w:delText>
        </w:r>
        <w:r w:rsidRPr="003C7571" w:rsidDel="00A45E33">
          <w:delText xml:space="preserve"> que</w:delText>
        </w:r>
        <w:r w:rsidDel="00A45E33">
          <w:delText xml:space="preserve"> se traducirá en un equilibrio neutro.</w:delText>
        </w:r>
        <w:r w:rsidR="008A603D" w:rsidDel="00A45E33">
          <w:delText xml:space="preserve"> </w:delText>
        </w:r>
      </w:del>
      <w:ins w:id="1729" w:author="David Villota Miranda" w:date="2021-09-29T23:23:00Z">
        <w:r w:rsidR="00385E53" w:rsidRPr="00385E53">
          <w:t>En este modelo (14</w:t>
        </w:r>
      </w:ins>
      <w:ins w:id="1730" w:author="David Villota Miranda" w:date="2021-09-30T18:14:00Z">
        <w:r w:rsidR="00040911" w:rsidRPr="00385E53">
          <w:t>) aparecen</w:t>
        </w:r>
      </w:ins>
      <w:ins w:id="1731" w:author="David Villota Miranda" w:date="2021-09-29T23:23:00Z">
        <w:r w:rsidR="00385E53">
          <w:t xml:space="preserve"> </w:t>
        </w:r>
      </w:ins>
      <w:del w:id="1732" w:author="David Villota Miranda" w:date="2021-09-29T23:23:00Z">
        <w:r w:rsidR="00F57743" w:rsidDel="00385E53">
          <w:delText>Además,</w:delText>
        </w:r>
        <w:r w:rsidR="0076715C" w:rsidDel="00385E53">
          <w:delText xml:space="preserve"> se suele obtener </w:delText>
        </w:r>
      </w:del>
      <w:r w:rsidR="0076715C">
        <w:t>un par de polos complejo-conjugados con parte real negativa (Balanceo holandés)</w:t>
      </w:r>
      <w:del w:id="1733" w:author="David Villota Miranda" w:date="2021-09-29T23:23:00Z">
        <w:r w:rsidR="0076715C" w:rsidRPr="00285A45" w:rsidDel="00385E53">
          <w:rPr>
            <w:i/>
            <w:iCs/>
          </w:rPr>
          <w:delText xml:space="preserve"> </w:delText>
        </w:r>
        <w:r w:rsidR="0076715C" w:rsidRPr="00285A45" w:rsidDel="00385E53">
          <w:delText>y</w:delText>
        </w:r>
      </w:del>
      <w:ins w:id="1734" w:author="David Villota Miranda" w:date="2021-09-29T23:23:00Z">
        <w:r w:rsidR="00385E53">
          <w:rPr>
            <w:i/>
            <w:iCs/>
          </w:rPr>
          <w:t>,</w:t>
        </w:r>
      </w:ins>
      <w:r w:rsidR="0076715C" w:rsidRPr="00285A45">
        <w:t xml:space="preserve"> otro polo con parte real muy negativa (Convergencia en balance)</w:t>
      </w:r>
      <w:ins w:id="1735" w:author="David Villota Miranda" w:date="2021-09-29T23:24:00Z">
        <w:r w:rsidR="00385E53" w:rsidRPr="00385E53">
          <w:t xml:space="preserve"> , y un polo en el origen (modo espiral)</w:t>
        </w:r>
      </w:ins>
      <w:r w:rsidR="0076715C">
        <w:t xml:space="preserve">. En la </w:t>
      </w:r>
      <w:r w:rsidR="0076715C" w:rsidRPr="00285A45">
        <w:rPr>
          <w:b/>
        </w:rPr>
        <w:fldChar w:fldCharType="begin"/>
      </w:r>
      <w:r w:rsidR="0076715C" w:rsidRPr="00285A45">
        <w:instrText xml:space="preserve"> REF _Ref36368560 \h  \* MERGEFORMAT </w:instrText>
      </w:r>
      <w:r w:rsidR="0076715C" w:rsidRPr="00285A45">
        <w:rPr>
          <w:b/>
        </w:rPr>
      </w:r>
      <w:r w:rsidR="0076715C" w:rsidRPr="00285A45">
        <w:rPr>
          <w:b/>
        </w:rPr>
        <w:fldChar w:fldCharType="separate"/>
      </w:r>
      <w:r w:rsidR="0076715C" w:rsidRPr="00712C6A">
        <w:t>Figura  6</w:t>
      </w:r>
      <w:r w:rsidR="0076715C" w:rsidRPr="00285A45">
        <w:rPr>
          <w:b/>
        </w:rPr>
        <w:fldChar w:fldCharType="end"/>
      </w:r>
      <w:r w:rsidR="0076715C">
        <w:t>, se representan gráficamente. La ubicación de estos, tienen una influencia directa en el vuelo como queda descrito en [1].</w:t>
      </w:r>
    </w:p>
    <w:p w14:paraId="049B5948" w14:textId="2EC1ADD5" w:rsidR="002F1140" w:rsidRDefault="002F1140" w:rsidP="002F1140"/>
    <w:p w14:paraId="5E735D62" w14:textId="0F73FFD8" w:rsidR="00F35A06" w:rsidRPr="00F35A06" w:rsidRDefault="00F35A06" w:rsidP="003518FD">
      <w:pPr>
        <w:pStyle w:val="Figuras"/>
      </w:pPr>
      <w:r w:rsidRPr="00E649D6">
        <w:rPr>
          <w:rStyle w:val="negrita"/>
          <w:i w:val="0"/>
          <w:iCs/>
        </w:rPr>
        <w:t xml:space="preserve">FIGURA </w:t>
      </w:r>
      <w:r>
        <w:rPr>
          <w:rStyle w:val="negrita"/>
          <w:i w:val="0"/>
          <w:iCs/>
        </w:rPr>
        <w:t>6</w:t>
      </w:r>
      <w:r w:rsidRPr="00E649D6">
        <w:rPr>
          <w:rStyle w:val="negrita"/>
          <w:i w:val="0"/>
          <w:iCs/>
        </w:rPr>
        <w:t>.</w:t>
      </w:r>
      <w:r>
        <w:t xml:space="preserve"> </w:t>
      </w:r>
      <w:r w:rsidR="00A41BB6">
        <w:t>Disposición de los p</w:t>
      </w:r>
      <w:r w:rsidR="00A41BB6" w:rsidRPr="00423AD6">
        <w:t xml:space="preserve">olos </w:t>
      </w:r>
      <w:r w:rsidR="00A41BB6">
        <w:t xml:space="preserve">en el </w:t>
      </w:r>
      <w:r w:rsidR="00A41BB6" w:rsidRPr="00423AD6">
        <w:t>modelo l</w:t>
      </w:r>
      <w:r w:rsidR="00A41BB6">
        <w:t>ateral</w:t>
      </w:r>
    </w:p>
    <w:p w14:paraId="38D09C37" w14:textId="0E2ED880" w:rsidR="002F1140" w:rsidRDefault="00C70172" w:rsidP="002F1140">
      <w:pPr>
        <w:spacing w:before="0" w:after="160" w:line="259" w:lineRule="auto"/>
        <w:jc w:val="center"/>
        <w:rPr>
          <w:color w:val="FF0000"/>
        </w:rPr>
      </w:pPr>
      <w:del w:id="1736" w:author="David Villota Miranda" w:date="2021-09-26T18:40:00Z">
        <w:r w:rsidDel="00F9521F">
          <w:rPr>
            <w:noProof/>
          </w:rPr>
          <w:drawing>
            <wp:inline distT="0" distB="0" distL="0" distR="0" wp14:anchorId="743CAA5C" wp14:editId="19C87F05">
              <wp:extent cx="3057753" cy="1616120"/>
              <wp:effectExtent l="0" t="0" r="9525" b="3175"/>
              <wp:docPr id="19" name="Imagen 19"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Diagram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66683" cy="1620840"/>
                      </a:xfrm>
                      <a:prstGeom prst="rect">
                        <a:avLst/>
                      </a:prstGeom>
                      <a:noFill/>
                      <a:ln>
                        <a:noFill/>
                      </a:ln>
                    </pic:spPr>
                  </pic:pic>
                </a:graphicData>
              </a:graphic>
            </wp:inline>
          </w:drawing>
        </w:r>
      </w:del>
      <w:ins w:id="1737" w:author="David Villota Miranda" w:date="2021-09-26T18:40:00Z">
        <w:r w:rsidR="003458E5">
          <w:rPr>
            <w:noProof/>
            <w14:numForm w14:val="default"/>
          </w:rPr>
          <w:drawing>
            <wp:inline distT="0" distB="0" distL="0" distR="0" wp14:anchorId="36345E19" wp14:editId="5233A362">
              <wp:extent cx="2930769" cy="1585476"/>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5113" cy="1604055"/>
                      </a:xfrm>
                      <a:prstGeom prst="rect">
                        <a:avLst/>
                      </a:prstGeom>
                    </pic:spPr>
                  </pic:pic>
                </a:graphicData>
              </a:graphic>
            </wp:inline>
          </w:drawing>
        </w:r>
      </w:ins>
    </w:p>
    <w:p w14:paraId="5D46BC40" w14:textId="50DF84F0" w:rsidR="00F35A06" w:rsidRPr="00F35A06" w:rsidRDefault="00F35A06" w:rsidP="00F35A06">
      <w:pPr>
        <w:pStyle w:val="Fuente"/>
      </w:pPr>
      <w:r w:rsidRPr="003E66FB">
        <w:t xml:space="preserve">Fuente: </w:t>
      </w:r>
      <w:r>
        <w:t>elaboración propia</w:t>
      </w:r>
    </w:p>
    <w:p w14:paraId="7507FBA3" w14:textId="112F61C0" w:rsidR="0076715C" w:rsidRDefault="002F1140" w:rsidP="002F1140">
      <w:r>
        <w:t>Para representar los complejos conjugados se operará de la misma manera que para los polos longitudinales</w:t>
      </w:r>
      <w:ins w:id="1738" w:author="David Villota Miranda" w:date="2021-09-29T23:24:00Z">
        <w:r w:rsidR="00385E53" w:rsidRPr="00385E53">
          <w:t xml:space="preserve"> , representándose la variación de </w:t>
        </w:r>
        <w:r w:rsidR="00385E53" w:rsidRPr="00385E53">
          <w:lastRenderedPageBreak/>
          <w:t>la frecuencia natural y el amortiguamiento</w:t>
        </w:r>
      </w:ins>
      <w:r>
        <w:t>. En el caso de los reales se representará cómo de oscilantes son</w:t>
      </w:r>
      <w:r w:rsidR="00F57743">
        <w:t>,</w:t>
      </w:r>
      <w:r>
        <w:t xml:space="preserve"> mediante el cálculo del tiempo transcurrido hasta que la amplitud de la respuesta es el doble </w:t>
      </w:r>
    </w:p>
    <w:tbl>
      <w:tblPr>
        <w:tblStyle w:val="Tablaconcuadrcula"/>
        <w:tblW w:w="66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739" w:author="David Villota Miranda" w:date="2021-09-26T12:34:00Z">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245"/>
        <w:gridCol w:w="1372"/>
        <w:tblGridChange w:id="1740">
          <w:tblGrid>
            <w:gridCol w:w="3256"/>
            <w:gridCol w:w="1042"/>
          </w:tblGrid>
        </w:tblGridChange>
      </w:tblGrid>
      <w:tr w:rsidR="0076715C" w14:paraId="3530DF90" w14:textId="77777777" w:rsidTr="00A05863">
        <w:trPr>
          <w:jc w:val="center"/>
          <w:trPrChange w:id="1741" w:author="David Villota Miranda" w:date="2021-09-26T12:34:00Z">
            <w:trPr>
              <w:jc w:val="center"/>
            </w:trPr>
          </w:trPrChange>
        </w:trPr>
        <w:tc>
          <w:tcPr>
            <w:tcW w:w="5245" w:type="dxa"/>
            <w:vAlign w:val="center"/>
            <w:tcPrChange w:id="1742" w:author="David Villota Miranda" w:date="2021-09-26T12:34:00Z">
              <w:tcPr>
                <w:tcW w:w="3256" w:type="dxa"/>
                <w:vAlign w:val="center"/>
              </w:tcPr>
            </w:tcPrChange>
          </w:tcPr>
          <w:p w14:paraId="1FF6DE81" w14:textId="77777777" w:rsidR="0076715C" w:rsidRDefault="00803318" w:rsidP="00A35185">
            <w:pPr>
              <w:ind w:firstLine="426"/>
              <w:jc w:val="center"/>
            </w:pPr>
            <m:oMathPara>
              <m:oMath>
                <m:sSub>
                  <m:sSubPr>
                    <m:ctrlPr>
                      <w:rPr>
                        <w:rFonts w:ascii="Cambria Math" w:hAnsi="Cambria Math"/>
                        <w:i/>
                      </w:rPr>
                    </m:ctrlPr>
                  </m:sSubPr>
                  <m:e>
                    <m:r>
                      <w:rPr>
                        <w:rFonts w:ascii="Cambria Math" w:hAnsi="Cambria Math"/>
                      </w:rPr>
                      <m:t>T</m:t>
                    </m:r>
                  </m:e>
                  <m:sub>
                    <m:r>
                      <w:rPr>
                        <w:rFonts w:ascii="Cambria Math" w:hAnsi="Cambria Math"/>
                      </w:rPr>
                      <m:t>2 espiral</m:t>
                    </m:r>
                  </m:sub>
                </m:sSub>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2</m:t>
                            </m:r>
                          </m:e>
                        </m:d>
                      </m:e>
                    </m:func>
                  </m:num>
                  <m:den>
                    <m:sSub>
                      <m:sSubPr>
                        <m:ctrlPr>
                          <w:rPr>
                            <w:rFonts w:ascii="Cambria Math" w:hAnsi="Cambria Math"/>
                            <w:i/>
                          </w:rPr>
                        </m:ctrlPr>
                      </m:sSubPr>
                      <m:e>
                        <m:r>
                          <w:rPr>
                            <w:rFonts w:ascii="Cambria Math" w:hAnsi="Cambria Math"/>
                          </w:rPr>
                          <m:t>λ</m:t>
                        </m:r>
                      </m:e>
                      <m:sub>
                        <m:r>
                          <w:rPr>
                            <w:rFonts w:ascii="Cambria Math" w:hAnsi="Cambria Math"/>
                          </w:rPr>
                          <m:t>i</m:t>
                        </m:r>
                      </m:sub>
                    </m:sSub>
                  </m:den>
                </m:f>
              </m:oMath>
            </m:oMathPara>
          </w:p>
        </w:tc>
        <w:tc>
          <w:tcPr>
            <w:tcW w:w="1372" w:type="dxa"/>
            <w:vAlign w:val="center"/>
            <w:tcPrChange w:id="1743" w:author="David Villota Miranda" w:date="2021-09-26T12:34:00Z">
              <w:tcPr>
                <w:tcW w:w="1042" w:type="dxa"/>
                <w:vAlign w:val="center"/>
              </w:tcPr>
            </w:tcPrChange>
          </w:tcPr>
          <w:p w14:paraId="5CC2B89A" w14:textId="3E4522E7" w:rsidR="0076715C" w:rsidRPr="005A7962" w:rsidRDefault="0076715C">
            <w:pPr>
              <w:ind w:right="-1482"/>
              <w:pPrChange w:id="1744" w:author="David Villota Miranda" w:date="2021-09-26T12:34:00Z">
                <w:pPr>
                  <w:pStyle w:val="Descripcin"/>
                  <w:jc w:val="center"/>
                </w:pPr>
              </w:pPrChange>
            </w:pPr>
            <w:r w:rsidRPr="005A7962">
              <w:t xml:space="preserve">( </w:t>
            </w:r>
            <w:r w:rsidRPr="00A05863">
              <w:rPr>
                <w:lang w:val="es-ES"/>
              </w:rPr>
              <w:fldChar w:fldCharType="begin"/>
            </w:r>
            <w:r w:rsidRPr="005A7962">
              <w:instrText xml:space="preserve"> SEQ ( \* ARABIC </w:instrText>
            </w:r>
            <w:r w:rsidRPr="00A05863">
              <w:rPr>
                <w:lang w:val="es-ES"/>
                <w:rPrChange w:id="1745" w:author="David Villota Miranda" w:date="2021-09-26T12:34:00Z">
                  <w:rPr>
                    <w:noProof/>
                  </w:rPr>
                </w:rPrChange>
              </w:rPr>
              <w:fldChar w:fldCharType="separate"/>
            </w:r>
            <w:r>
              <w:t>1</w:t>
            </w:r>
            <w:r w:rsidRPr="00A05863">
              <w:rPr>
                <w:lang w:val="es-ES"/>
                <w:rPrChange w:id="1746" w:author="David Villota Miranda" w:date="2021-09-26T12:34:00Z">
                  <w:rPr>
                    <w:noProof/>
                  </w:rPr>
                </w:rPrChange>
              </w:rPr>
              <w:fldChar w:fldCharType="end"/>
            </w:r>
            <w:r w:rsidR="00E36A05">
              <w:t>6</w:t>
            </w:r>
            <w:r w:rsidRPr="005A7962">
              <w:t>)</w:t>
            </w:r>
          </w:p>
        </w:tc>
      </w:tr>
    </w:tbl>
    <w:p w14:paraId="32E56501" w14:textId="422E1ED5" w:rsidR="0076715C" w:rsidRDefault="002F1140" w:rsidP="002F1140">
      <w:r>
        <w:t>en el caso del modo de espiral (normalmente inestable),</w:t>
      </w:r>
      <w:r w:rsidR="0076715C">
        <w:t xml:space="preserve"> </w:t>
      </w:r>
      <w:r>
        <w:t>o de la mitad</w:t>
      </w:r>
    </w:p>
    <w:tbl>
      <w:tblPr>
        <w:tblStyle w:val="Tablaconcuadrcula"/>
        <w:tblW w:w="66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747" w:author="David Villota Miranda" w:date="2021-09-26T12:35:00Z">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245"/>
        <w:gridCol w:w="1418"/>
        <w:tblGridChange w:id="1748">
          <w:tblGrid>
            <w:gridCol w:w="3256"/>
            <w:gridCol w:w="1042"/>
          </w:tblGrid>
        </w:tblGridChange>
      </w:tblGrid>
      <w:tr w:rsidR="0076715C" w14:paraId="125E8971" w14:textId="77777777" w:rsidTr="00A05863">
        <w:trPr>
          <w:jc w:val="center"/>
          <w:trPrChange w:id="1749" w:author="David Villota Miranda" w:date="2021-09-26T12:35:00Z">
            <w:trPr>
              <w:jc w:val="center"/>
            </w:trPr>
          </w:trPrChange>
        </w:trPr>
        <w:tc>
          <w:tcPr>
            <w:tcW w:w="5245" w:type="dxa"/>
            <w:vAlign w:val="center"/>
            <w:tcPrChange w:id="1750" w:author="David Villota Miranda" w:date="2021-09-26T12:35:00Z">
              <w:tcPr>
                <w:tcW w:w="3256" w:type="dxa"/>
                <w:vAlign w:val="center"/>
              </w:tcPr>
            </w:tcPrChange>
          </w:tcPr>
          <w:p w14:paraId="0F01CC99" w14:textId="77777777" w:rsidR="0076715C" w:rsidRDefault="00803318" w:rsidP="00A35185">
            <w:pPr>
              <w:jc w:val="center"/>
            </w:pPr>
            <m:oMathPara>
              <m:oMath>
                <m:sSub>
                  <m:sSubPr>
                    <m:ctrlPr>
                      <w:rPr>
                        <w:rFonts w:ascii="Cambria Math" w:hAnsi="Cambria Math"/>
                        <w:i/>
                      </w:rPr>
                    </m:ctrlPr>
                  </m:sSubPr>
                  <m:e>
                    <m:r>
                      <w:rPr>
                        <w:rFonts w:ascii="Cambria Math" w:hAnsi="Cambria Math"/>
                      </w:rPr>
                      <m:t>T</m:t>
                    </m:r>
                  </m:e>
                  <m:sub>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roll</m:t>
                    </m:r>
                  </m:sub>
                </m:sSub>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func>
                  </m:num>
                  <m:den>
                    <m:sSub>
                      <m:sSubPr>
                        <m:ctrlPr>
                          <w:rPr>
                            <w:rFonts w:ascii="Cambria Math" w:hAnsi="Cambria Math"/>
                            <w:i/>
                          </w:rPr>
                        </m:ctrlPr>
                      </m:sSubPr>
                      <m:e>
                        <m:r>
                          <w:rPr>
                            <w:rFonts w:ascii="Cambria Math" w:hAnsi="Cambria Math"/>
                          </w:rPr>
                          <m:t>λ</m:t>
                        </m:r>
                      </m:e>
                      <m:sub>
                        <m:r>
                          <w:rPr>
                            <w:rFonts w:ascii="Cambria Math" w:hAnsi="Cambria Math"/>
                          </w:rPr>
                          <m:t>i</m:t>
                        </m:r>
                      </m:sub>
                    </m:sSub>
                  </m:den>
                </m:f>
              </m:oMath>
            </m:oMathPara>
          </w:p>
        </w:tc>
        <w:tc>
          <w:tcPr>
            <w:tcW w:w="1418" w:type="dxa"/>
            <w:vAlign w:val="center"/>
            <w:tcPrChange w:id="1751" w:author="David Villota Miranda" w:date="2021-09-26T12:35:00Z">
              <w:tcPr>
                <w:tcW w:w="1042" w:type="dxa"/>
                <w:vAlign w:val="center"/>
              </w:tcPr>
            </w:tcPrChange>
          </w:tcPr>
          <w:p w14:paraId="5312C6B9" w14:textId="460F974B" w:rsidR="0076715C" w:rsidRPr="005A7962" w:rsidRDefault="0076715C">
            <w:pPr>
              <w:pPrChange w:id="1752" w:author="David Villota Miranda" w:date="2021-09-26T12:34:00Z">
                <w:pPr>
                  <w:pStyle w:val="Descripcin"/>
                  <w:jc w:val="center"/>
                </w:pPr>
              </w:pPrChange>
            </w:pPr>
            <w:r w:rsidRPr="005A7962">
              <w:t xml:space="preserve">( </w:t>
            </w:r>
            <w:r w:rsidRPr="00A05863">
              <w:rPr>
                <w:lang w:val="es-ES"/>
              </w:rPr>
              <w:fldChar w:fldCharType="begin"/>
            </w:r>
            <w:r w:rsidRPr="005A7962">
              <w:instrText xml:space="preserve"> SEQ ( \* ARABIC </w:instrText>
            </w:r>
            <w:r w:rsidRPr="00A05863">
              <w:rPr>
                <w:lang w:val="es-ES"/>
                <w:rPrChange w:id="1753" w:author="David Villota Miranda" w:date="2021-09-26T12:34:00Z">
                  <w:rPr>
                    <w:noProof/>
                  </w:rPr>
                </w:rPrChange>
              </w:rPr>
              <w:fldChar w:fldCharType="separate"/>
            </w:r>
            <w:r>
              <w:t>1</w:t>
            </w:r>
            <w:r w:rsidRPr="00A05863">
              <w:rPr>
                <w:lang w:val="es-ES"/>
                <w:rPrChange w:id="1754" w:author="David Villota Miranda" w:date="2021-09-26T12:34:00Z">
                  <w:rPr>
                    <w:noProof/>
                  </w:rPr>
                </w:rPrChange>
              </w:rPr>
              <w:fldChar w:fldCharType="end"/>
            </w:r>
            <w:r w:rsidR="00E36A05">
              <w:t>7</w:t>
            </w:r>
            <w:r w:rsidRPr="005A7962">
              <w:t>)</w:t>
            </w:r>
          </w:p>
        </w:tc>
      </w:tr>
    </w:tbl>
    <w:p w14:paraId="63582DBE" w14:textId="109D10B4" w:rsidR="002F1140" w:rsidRDefault="002F1140" w:rsidP="002F1140">
      <w:r>
        <w:t>en el caso del modo</w:t>
      </w:r>
      <w:ins w:id="1755" w:author="David Villota Miranda" w:date="2021-09-29T23:24:00Z">
        <w:r w:rsidR="00385E53">
          <w:t xml:space="preserve"> de</w:t>
        </w:r>
      </w:ins>
      <w:r>
        <w:t xml:space="preserve"> convergencia </w:t>
      </w:r>
      <w:ins w:id="1756" w:author="David Villota Miranda" w:date="2021-09-29T23:24:00Z">
        <w:r w:rsidR="00385E53">
          <w:t>e</w:t>
        </w:r>
      </w:ins>
      <w:ins w:id="1757" w:author="David Villota Miranda" w:date="2021-09-29T23:25:00Z">
        <w:r w:rsidR="00385E53">
          <w:t xml:space="preserve">n </w:t>
        </w:r>
      </w:ins>
      <w:r>
        <w:t>balance.</w:t>
      </w:r>
      <w:r w:rsidR="0076715C">
        <w:t xml:space="preserve"> </w:t>
      </w:r>
    </w:p>
    <w:p w14:paraId="347458C0" w14:textId="64469619" w:rsidR="007D3E09" w:rsidRPr="00A41BB6" w:rsidRDefault="002F1140" w:rsidP="00A41BB6">
      <w:pPr>
        <w:rPr>
          <w:b/>
        </w:rPr>
      </w:pPr>
      <w:r w:rsidRPr="00B63092">
        <w:t>Para que un avión sea inestable basta que tan sólo uno de sus modos lo sea</w:t>
      </w:r>
      <w:r>
        <w:t>. La inestabilidad y controlabilidad están muy relacionadas. No es interesante desde el punto de vista del control un avión excesivamente estable</w:t>
      </w:r>
      <w:del w:id="1758" w:author="David Villota Miranda" w:date="2021-09-29T23:25:00Z">
        <w:r w:rsidDel="00385E53">
          <w:delText xml:space="preserve"> </w:delText>
        </w:r>
      </w:del>
      <w:ins w:id="1759" w:author="David Villota Miranda" w:date="2021-09-29T23:25:00Z">
        <w:r w:rsidR="00385E53" w:rsidRPr="00385E53">
          <w:t>, ni tampoco muy cerca de la inestabilidad</w:t>
        </w:r>
      </w:ins>
      <w:del w:id="1760" w:author="David Villota Miranda" w:date="2021-09-29T23:25:00Z">
        <w:r w:rsidDel="00385E53">
          <w:delText>ni muy inestable</w:delText>
        </w:r>
      </w:del>
      <w:r>
        <w:t xml:space="preserve">. </w:t>
      </w:r>
      <w:r w:rsidR="007D3E09">
        <w:t>U</w:t>
      </w:r>
      <w:r w:rsidR="007D3E09" w:rsidRPr="007D3E09">
        <w:t>n avión muy estable presentará una dinámica de respuesta demasiado lenta a los cambios de orientación deseados, mient</w:t>
      </w:r>
      <w:ins w:id="1761" w:author="David Villota Miranda" w:date="2021-09-29T23:26:00Z">
        <w:r w:rsidR="00385E53">
          <w:t>r</w:t>
        </w:r>
      </w:ins>
      <w:r w:rsidR="007D3E09" w:rsidRPr="007D3E09">
        <w:t xml:space="preserve">as que uno </w:t>
      </w:r>
      <w:ins w:id="1762" w:author="David Villota Miranda" w:date="2021-09-29T23:26:00Z">
        <w:r w:rsidR="00385E53" w:rsidRPr="00385E53">
          <w:t>con márgenes pequeños de estabilidad</w:t>
        </w:r>
      </w:ins>
      <w:del w:id="1763" w:author="David Villota Miranda" w:date="2021-09-29T23:26:00Z">
        <w:r w:rsidR="007D3E09" w:rsidRPr="007D3E09" w:rsidDel="00385E53">
          <w:delText>muy inestable</w:delText>
        </w:r>
      </w:del>
      <w:r w:rsidR="007D3E09" w:rsidRPr="007D3E09">
        <w:t xml:space="preserve">, además de poco seguro, puede presentar respuestas indeseadas por ser demasiado bruscas y oscilantes, así como excesiva acción de control. </w:t>
      </w:r>
    </w:p>
    <w:p w14:paraId="01F8ABCB" w14:textId="41714955" w:rsidR="00EE4F61" w:rsidRDefault="00014A4F">
      <w:pPr>
        <w:pStyle w:val="Ttulo2"/>
        <w:pPrChange w:id="1764" w:author="David Villota Miranda" w:date="2021-09-26T12:02:00Z">
          <w:pPr>
            <w:pStyle w:val="Ttulo3"/>
          </w:pPr>
        </w:pPrChange>
      </w:pPr>
      <w:ins w:id="1765" w:author="David Villota Miranda" w:date="2021-09-26T12:18:00Z">
        <w:r>
          <w:t>3</w:t>
        </w:r>
      </w:ins>
      <w:del w:id="1766" w:author="David Villota Miranda" w:date="2021-09-26T12:18:00Z">
        <w:r w:rsidR="00400283" w:rsidDel="00014A4F">
          <w:delText>2</w:delText>
        </w:r>
      </w:del>
      <w:r w:rsidR="00873BDD">
        <w:t>.2</w:t>
      </w:r>
      <w:r w:rsidR="00EE4F61">
        <w:t xml:space="preserve"> </w:t>
      </w:r>
      <w:r w:rsidR="00EE4F61" w:rsidRPr="00EE4F61">
        <w:t>Trimado</w:t>
      </w:r>
    </w:p>
    <w:p w14:paraId="54052275" w14:textId="415EB5D8" w:rsidR="002F1140" w:rsidRDefault="002F1140" w:rsidP="002F1140">
      <w:r w:rsidRPr="00C5445C">
        <w:t>Será esencial definir un estado de trimado entorno al cual valorar la optimización de la arquitectura escogida.</w:t>
      </w:r>
      <w:r>
        <w:t xml:space="preserve"> </w:t>
      </w:r>
    </w:p>
    <w:p w14:paraId="1991B978" w14:textId="3BE0B3FA" w:rsidR="002F1140" w:rsidRDefault="002F1140" w:rsidP="002F1140">
      <w:r>
        <w:t>En este caso</w:t>
      </w:r>
      <w:r w:rsidR="004A36D8">
        <w:t>,</w:t>
      </w:r>
      <w:r>
        <w:t xml:space="preserve"> se calculará la velocidad de máxima eficiencia que minimiza el “Drag”, también llamada velocidad de crucero</w:t>
      </w:r>
      <w:r w:rsidR="004A36D8">
        <w:t xml:space="preserve"> </w:t>
      </w:r>
      <w:r w:rsidR="004A36D8" w:rsidRPr="007E2D46">
        <w:rPr>
          <w:i/>
        </w:rPr>
        <w:t>V</w:t>
      </w:r>
      <w:r>
        <w:t>. Esta velocidad está definida de la siguiente forma: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767" w:author="David Villota Miranda" w:date="2021-09-26T12:36:00Z">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541"/>
        <w:gridCol w:w="846"/>
        <w:tblGridChange w:id="1768">
          <w:tblGrid>
            <w:gridCol w:w="3256"/>
            <w:gridCol w:w="1042"/>
          </w:tblGrid>
        </w:tblGridChange>
      </w:tblGrid>
      <w:tr w:rsidR="002F1140" w14:paraId="686FB81A" w14:textId="77777777" w:rsidTr="00A05863">
        <w:trPr>
          <w:jc w:val="center"/>
          <w:trPrChange w:id="1769" w:author="David Villota Miranda" w:date="2021-09-26T12:36:00Z">
            <w:trPr>
              <w:jc w:val="center"/>
            </w:trPr>
          </w:trPrChange>
        </w:trPr>
        <w:tc>
          <w:tcPr>
            <w:tcW w:w="4541" w:type="dxa"/>
            <w:vAlign w:val="center"/>
            <w:tcPrChange w:id="1770" w:author="David Villota Miranda" w:date="2021-09-26T12:36:00Z">
              <w:tcPr>
                <w:tcW w:w="3256" w:type="dxa"/>
                <w:vAlign w:val="center"/>
              </w:tcPr>
            </w:tcPrChange>
          </w:tcPr>
          <w:p w14:paraId="0684ECEA" w14:textId="77777777" w:rsidR="002F1140" w:rsidRDefault="00803318" w:rsidP="00916F2D">
            <w:pPr>
              <w:jc w:val="center"/>
            </w:pPr>
            <m:oMathPara>
              <m:oMath>
                <m:f>
                  <m:fPr>
                    <m:ctrlPr>
                      <w:rPr>
                        <w:rFonts w:ascii="Cambria Math" w:hAnsi="Cambria Math"/>
                        <w:i/>
                      </w:rPr>
                    </m:ctrlPr>
                  </m:fPr>
                  <m:num>
                    <m:r>
                      <w:rPr>
                        <w:rFonts w:ascii="Cambria Math" w:hAnsi="Cambria Math"/>
                      </w:rPr>
                      <m:t>V</m:t>
                    </m:r>
                  </m:num>
                  <m:den>
                    <m:r>
                      <w:rPr>
                        <w:rFonts w:ascii="Cambria Math" w:hAnsi="Cambria Math"/>
                      </w:rPr>
                      <m:t>qS</m:t>
                    </m:r>
                  </m:den>
                </m:f>
                <m:r>
                  <w:rPr>
                    <w:rFonts w:ascii="Cambria Math" w:hAnsi="Cambria Math"/>
                  </w:rPr>
                  <m:t>=</m:t>
                </m:r>
                <m:rad>
                  <m:radPr>
                    <m:degHide m:val="1"/>
                    <m:ctrlPr>
                      <w:rPr>
                        <w:rFonts w:ascii="Cambria Math" w:hAnsi="Cambria Math"/>
                        <w:i/>
                      </w:rPr>
                    </m:ctrlPr>
                  </m:radPr>
                  <m:deg/>
                  <m:e>
                    <m:r>
                      <w:rPr>
                        <w:rFonts w:ascii="Cambria Math" w:hAnsi="Cambria Math"/>
                      </w:rPr>
                      <m:t>πAe</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e>
                </m:rad>
              </m:oMath>
            </m:oMathPara>
          </w:p>
        </w:tc>
        <w:tc>
          <w:tcPr>
            <w:tcW w:w="846" w:type="dxa"/>
            <w:vAlign w:val="center"/>
            <w:tcPrChange w:id="1771" w:author="David Villota Miranda" w:date="2021-09-26T12:36:00Z">
              <w:tcPr>
                <w:tcW w:w="1042" w:type="dxa"/>
                <w:vAlign w:val="center"/>
              </w:tcPr>
            </w:tcPrChange>
          </w:tcPr>
          <w:p w14:paraId="348188F4" w14:textId="77777777" w:rsidR="002F1140" w:rsidRPr="005A7962" w:rsidRDefault="002F1140">
            <w:pPr>
              <w:pPrChange w:id="1772" w:author="David Villota Miranda" w:date="2021-09-26T12:35:00Z">
                <w:pPr>
                  <w:pStyle w:val="Descripcin"/>
                  <w:jc w:val="center"/>
                </w:pPr>
              </w:pPrChange>
            </w:pPr>
            <w:r w:rsidRPr="005A7962">
              <w:t xml:space="preserve">( </w:t>
            </w:r>
            <w:r w:rsidRPr="00A05863">
              <w:rPr>
                <w:lang w:val="es-ES"/>
              </w:rPr>
              <w:fldChar w:fldCharType="begin"/>
            </w:r>
            <w:r w:rsidRPr="005A7962">
              <w:instrText xml:space="preserve"> SEQ ( \* ARABIC </w:instrText>
            </w:r>
            <w:r w:rsidRPr="00A05863">
              <w:rPr>
                <w:lang w:val="es-ES"/>
                <w:rPrChange w:id="1773" w:author="David Villota Miranda" w:date="2021-09-26T12:35:00Z">
                  <w:rPr>
                    <w:noProof/>
                  </w:rPr>
                </w:rPrChange>
              </w:rPr>
              <w:fldChar w:fldCharType="separate"/>
            </w:r>
            <w:r>
              <w:t>18</w:t>
            </w:r>
            <w:r w:rsidRPr="00A05863">
              <w:rPr>
                <w:lang w:val="es-ES"/>
                <w:rPrChange w:id="1774" w:author="David Villota Miranda" w:date="2021-09-26T12:35:00Z">
                  <w:rPr>
                    <w:noProof/>
                  </w:rPr>
                </w:rPrChange>
              </w:rPr>
              <w:fldChar w:fldCharType="end"/>
            </w:r>
            <w:r w:rsidRPr="005A7962">
              <w:t>)</w:t>
            </w:r>
          </w:p>
        </w:tc>
      </w:tr>
    </w:tbl>
    <w:p w14:paraId="5ED4A37A" w14:textId="25BE700E" w:rsidR="00040911" w:rsidRDefault="00040911" w:rsidP="00F35A06">
      <w:pPr>
        <w:rPr>
          <w:ins w:id="1775" w:author="David Villota Miranda" w:date="2021-09-30T18:16:00Z"/>
        </w:rPr>
      </w:pPr>
      <w:ins w:id="1776" w:author="David Villota Miranda" w:date="2021-09-30T18:16:00Z">
        <w:r>
          <w:t xml:space="preserve">Siendo </w:t>
        </w:r>
      </w:ins>
      <m:oMath>
        <m:r>
          <w:ins w:id="1777" w:author="David Villota Miranda" w:date="2021-09-30T18:16:00Z">
            <w:rPr>
              <w:rFonts w:ascii="Cambria Math" w:hAnsi="Cambria Math"/>
            </w:rPr>
            <m:t>V</m:t>
          </w:ins>
        </m:r>
      </m:oMath>
      <w:ins w:id="1778" w:author="David Villota Miranda" w:date="2021-09-30T18:16:00Z">
        <w:r>
          <w:rPr>
            <w:rFonts w:eastAsiaTheme="minorEastAsia"/>
          </w:rPr>
          <w:t xml:space="preserve"> la velocidad, </w:t>
        </w:r>
      </w:ins>
      <m:oMath>
        <m:r>
          <w:ins w:id="1779" w:author="David Villota Miranda" w:date="2021-09-30T18:16:00Z">
            <w:rPr>
              <w:rFonts w:ascii="Cambria Math" w:eastAsiaTheme="minorEastAsia" w:hAnsi="Cambria Math"/>
            </w:rPr>
            <m:t>q</m:t>
          </w:ins>
        </m:r>
      </m:oMath>
      <w:ins w:id="1780" w:author="David Villota Miranda" w:date="2021-09-30T18:16:00Z">
        <w:r>
          <w:rPr>
            <w:rFonts w:eastAsiaTheme="minorEastAsia"/>
          </w:rPr>
          <w:t xml:space="preserve"> la presión dinám</w:t>
        </w:r>
      </w:ins>
      <w:ins w:id="1781" w:author="David Villota Miranda" w:date="2021-09-30T18:17:00Z">
        <w:r>
          <w:rPr>
            <w:rFonts w:eastAsiaTheme="minorEastAsia"/>
          </w:rPr>
          <w:t>ica, S la superficie</w:t>
        </w:r>
      </w:ins>
      <w:ins w:id="1782" w:author="David Villota Miranda" w:date="2021-09-30T18:18:00Z">
        <w:r>
          <w:rPr>
            <w:rFonts w:eastAsiaTheme="minorEastAsia"/>
          </w:rPr>
          <w:t xml:space="preserve"> alar</w:t>
        </w:r>
      </w:ins>
      <w:ins w:id="1783" w:author="David Villota Miranda" w:date="2021-09-30T18:17:00Z">
        <w:r>
          <w:rPr>
            <w:rFonts w:eastAsiaTheme="minorEastAsia"/>
          </w:rPr>
          <w:t>, A el alargamiento,</w:t>
        </w:r>
      </w:ins>
      <m:oMath>
        <m:r>
          <w:ins w:id="1784" w:author="David Villota Miranda" w:date="2021-09-30T18:18:00Z">
            <w:rPr>
              <w:rFonts w:ascii="Cambria Math" w:eastAsiaTheme="minorEastAsia" w:hAnsi="Cambria Math"/>
            </w:rPr>
            <m:t xml:space="preserve"> </m:t>
          </w:ins>
        </m:r>
        <m:r>
          <w:ins w:id="1785" w:author="David Villota Miranda" w:date="2021-09-30T18:17:00Z">
            <w:rPr>
              <w:rFonts w:ascii="Cambria Math" w:eastAsiaTheme="minorEastAsia" w:hAnsi="Cambria Math"/>
            </w:rPr>
            <m:t>e</m:t>
          </w:ins>
        </m:r>
      </m:oMath>
      <w:ins w:id="1786" w:author="David Villota Miranda" w:date="2021-09-30T18:17:00Z">
        <w:r>
          <w:rPr>
            <w:rFonts w:eastAsiaTheme="minorEastAsia"/>
          </w:rPr>
          <w:t xml:space="preserve"> el coeficiente de eficiencia de Oswald y </w:t>
        </w:r>
      </w:ins>
      <m:oMath>
        <m:sSub>
          <m:sSubPr>
            <m:ctrlPr>
              <w:ins w:id="1787" w:author="David Villota Miranda" w:date="2021-09-30T18:18:00Z">
                <w:rPr>
                  <w:rFonts w:ascii="Cambria Math" w:eastAsiaTheme="minorEastAsia" w:hAnsi="Cambria Math"/>
                  <w:i/>
                </w:rPr>
              </w:ins>
            </m:ctrlPr>
          </m:sSubPr>
          <m:e>
            <m:r>
              <w:ins w:id="1788" w:author="David Villota Miranda" w:date="2021-09-30T18:17:00Z">
                <w:rPr>
                  <w:rFonts w:ascii="Cambria Math" w:eastAsiaTheme="minorEastAsia" w:hAnsi="Cambria Math"/>
                </w:rPr>
                <m:t>C</m:t>
              </w:ins>
            </m:r>
          </m:e>
          <m:sub>
            <m:sSub>
              <m:sSubPr>
                <m:ctrlPr>
                  <w:ins w:id="1789" w:author="David Villota Miranda" w:date="2021-09-30T18:18:00Z">
                    <w:rPr>
                      <w:rFonts w:ascii="Cambria Math" w:eastAsiaTheme="minorEastAsia" w:hAnsi="Cambria Math"/>
                      <w:i/>
                    </w:rPr>
                  </w:ins>
                </m:ctrlPr>
              </m:sSubPr>
              <m:e>
                <m:r>
                  <w:ins w:id="1790" w:author="David Villota Miranda" w:date="2021-09-30T18:18:00Z">
                    <w:rPr>
                      <w:rFonts w:ascii="Cambria Math" w:eastAsiaTheme="minorEastAsia" w:hAnsi="Cambria Math"/>
                    </w:rPr>
                    <m:t>D</m:t>
                  </w:ins>
                </m:r>
              </m:e>
              <m:sub>
                <m:r>
                  <w:ins w:id="1791" w:author="David Villota Miranda" w:date="2021-09-30T18:18:00Z">
                    <w:rPr>
                      <w:rFonts w:ascii="Cambria Math" w:eastAsiaTheme="minorEastAsia" w:hAnsi="Cambria Math"/>
                    </w:rPr>
                    <m:t>0</m:t>
                  </w:ins>
                </m:r>
              </m:sub>
            </m:sSub>
          </m:sub>
        </m:sSub>
      </m:oMath>
      <w:ins w:id="1792" w:author="David Villota Miranda" w:date="2021-09-30T18:18:00Z">
        <w:r>
          <w:rPr>
            <w:rFonts w:eastAsiaTheme="minorEastAsia"/>
          </w:rPr>
          <w:t xml:space="preserve"> el coeficiente de </w:t>
        </w:r>
        <w:r w:rsidRPr="00040911">
          <w:rPr>
            <w:rFonts w:eastAsiaTheme="minorEastAsia"/>
            <w:i/>
            <w:iCs/>
            <w:rPrChange w:id="1793" w:author="David Villota Miranda" w:date="2021-09-30T18:18:00Z">
              <w:rPr>
                <w:rFonts w:eastAsiaTheme="minorEastAsia"/>
              </w:rPr>
            </w:rPrChange>
          </w:rPr>
          <w:t>Drag</w:t>
        </w:r>
        <w:r>
          <w:rPr>
            <w:rFonts w:eastAsiaTheme="minorEastAsia"/>
            <w:i/>
            <w:iCs/>
          </w:rPr>
          <w:t xml:space="preserve"> </w:t>
        </w:r>
        <w:r w:rsidRPr="00040911">
          <w:rPr>
            <w:rFonts w:eastAsiaTheme="minorEastAsia"/>
            <w:rPrChange w:id="1794" w:author="David Villota Miranda" w:date="2021-09-30T18:19:00Z">
              <w:rPr>
                <w:rFonts w:eastAsiaTheme="minorEastAsia"/>
                <w:i/>
                <w:iCs/>
              </w:rPr>
            </w:rPrChange>
          </w:rPr>
          <w:t>[</w:t>
        </w:r>
      </w:ins>
      <w:ins w:id="1795" w:author="David Villota Miranda" w:date="2021-09-30T18:19:00Z">
        <w:r w:rsidRPr="00040911">
          <w:rPr>
            <w:rFonts w:eastAsiaTheme="minorEastAsia"/>
            <w:rPrChange w:id="1796" w:author="David Villota Miranda" w:date="2021-09-30T18:19:00Z">
              <w:rPr>
                <w:rFonts w:eastAsiaTheme="minorEastAsia"/>
                <w:i/>
                <w:iCs/>
              </w:rPr>
            </w:rPrChange>
          </w:rPr>
          <w:t>1</w:t>
        </w:r>
      </w:ins>
      <w:ins w:id="1797" w:author="David Villota Miranda" w:date="2021-09-30T18:18:00Z">
        <w:r w:rsidRPr="00040911">
          <w:rPr>
            <w:rFonts w:eastAsiaTheme="minorEastAsia"/>
            <w:rPrChange w:id="1798" w:author="David Villota Miranda" w:date="2021-09-30T18:19:00Z">
              <w:rPr>
                <w:rFonts w:eastAsiaTheme="minorEastAsia"/>
                <w:i/>
                <w:iCs/>
              </w:rPr>
            </w:rPrChange>
          </w:rPr>
          <w:t>].</w:t>
        </w:r>
      </w:ins>
    </w:p>
    <w:p w14:paraId="13EEEA11" w14:textId="3DF443AA" w:rsidR="002F1140" w:rsidRPr="002F1140" w:rsidRDefault="002F1140" w:rsidP="00F35A06">
      <w:r>
        <w:lastRenderedPageBreak/>
        <w:t xml:space="preserve">Para esta arquitectura </w:t>
      </w:r>
      <w:ins w:id="1799" w:author="David Villota Miranda" w:date="2021-09-29T23:26:00Z">
        <w:r w:rsidR="00385E53" w:rsidRPr="00385E53">
          <w:t>de ala fija [5]</w:t>
        </w:r>
      </w:ins>
      <w:del w:id="1800" w:author="David Villota Miranda" w:date="2021-09-29T23:26:00Z">
        <w:r w:rsidDel="00385E53">
          <w:delText>concretamente</w:delText>
        </w:r>
      </w:del>
      <w:r>
        <w:t xml:space="preserve">, el resultado obtenido es </w:t>
      </w:r>
      <w:r w:rsidRPr="007E2D46">
        <w:rPr>
          <w:i/>
        </w:rPr>
        <w:t>V</w:t>
      </w:r>
      <w:r>
        <w:t>=10.42 m/s. De esta manera</w:t>
      </w:r>
      <w:r w:rsidR="004A36D8">
        <w:t>,</w:t>
      </w:r>
      <w:r>
        <w:t xml:space="preserve"> sea cual sea la geometría de la superficie de control definida, </w:t>
      </w:r>
      <w:r w:rsidR="004A36D8">
        <w:t xml:space="preserve">se </w:t>
      </w:r>
      <w:r>
        <w:t>deberá asegurar que se alcanza esta velocidad</w:t>
      </w:r>
    </w:p>
    <w:p w14:paraId="084C3CAE" w14:textId="3B7274CF" w:rsidR="00EE4F61" w:rsidRDefault="00400283" w:rsidP="00873BDD">
      <w:pPr>
        <w:pStyle w:val="Ttulo2"/>
      </w:pPr>
      <w:del w:id="1801" w:author="David Villota Miranda" w:date="2021-09-26T12:02:00Z">
        <w:r w:rsidDel="003518FD">
          <w:delText>3</w:delText>
        </w:r>
      </w:del>
      <w:ins w:id="1802" w:author="David Villota Miranda" w:date="2021-09-26T12:18:00Z">
        <w:r w:rsidR="00014A4F">
          <w:t>3</w:t>
        </w:r>
      </w:ins>
      <w:r w:rsidR="00873BDD">
        <w:t>.3</w:t>
      </w:r>
      <w:r w:rsidR="00EE4F61">
        <w:t xml:space="preserve"> Posición </w:t>
      </w:r>
      <w:r w:rsidR="004A36D8">
        <w:t xml:space="preserve">del </w:t>
      </w:r>
      <w:r w:rsidR="00EE4F61">
        <w:t>centroide</w:t>
      </w:r>
    </w:p>
    <w:p w14:paraId="7F00B2D1" w14:textId="35F5642B" w:rsidR="00EE4F61" w:rsidRDefault="00014A4F" w:rsidP="00F35A06">
      <w:pPr>
        <w:pStyle w:val="Ttulo3"/>
      </w:pPr>
      <w:ins w:id="1803" w:author="David Villota Miranda" w:date="2021-09-26T12:18:00Z">
        <w:r>
          <w:t>3</w:t>
        </w:r>
      </w:ins>
      <w:del w:id="1804" w:author="David Villota Miranda" w:date="2021-09-26T12:02:00Z">
        <w:r w:rsidR="00400283" w:rsidDel="003518FD">
          <w:delText>3</w:delText>
        </w:r>
      </w:del>
      <w:r w:rsidR="00873BDD">
        <w:t xml:space="preserve">.3.1 </w:t>
      </w:r>
      <w:r w:rsidR="00EE4F61">
        <w:t>Estudio longitudinal</w:t>
      </w:r>
    </w:p>
    <w:p w14:paraId="2593D84D" w14:textId="4FA0A9EF" w:rsidR="002F1140" w:rsidDel="00F060F7" w:rsidRDefault="002F1140" w:rsidP="00A576B6">
      <w:pPr>
        <w:rPr>
          <w:del w:id="1805" w:author="David Villota Miranda" w:date="2021-09-27T22:50:00Z"/>
          <w:b/>
        </w:rPr>
      </w:pPr>
      <w:r w:rsidRPr="00BA7E13">
        <w:t>En primer lugar, se lleva a cabo el estudio en el modelo longitudinal</w:t>
      </w:r>
      <w:r w:rsidR="00A576B6">
        <w:t>, cuyos resultados se muestran en la Figura 7 y en la Figura 8</w:t>
      </w:r>
      <w:r w:rsidRPr="00BA7E13">
        <w:t xml:space="preserve">.. </w:t>
      </w:r>
      <w:r w:rsidR="00662586">
        <w:t>S</w:t>
      </w:r>
      <w:r w:rsidRPr="00BA7E13">
        <w:t>e representan la pulsación natural y el amortiguamiento</w:t>
      </w:r>
      <w:r w:rsidR="00662586">
        <w:t xml:space="preserve"> de los polos (corto periodo y fungoide</w:t>
      </w:r>
      <w:r w:rsidR="00136EBA">
        <w:t>,</w:t>
      </w:r>
      <w:r w:rsidR="00E36A05">
        <w:t xml:space="preserve"> en la Figura 5</w:t>
      </w:r>
      <w:r w:rsidR="00662586">
        <w:t>)</w:t>
      </w:r>
      <w:r w:rsidRPr="00BA7E13">
        <w:t xml:space="preserve"> frente a la </w:t>
      </w:r>
      <w:del w:id="1806" w:author="David Villota Miranda" w:date="2021-09-29T23:27:00Z">
        <w:r w:rsidRPr="00BA7E13" w:rsidDel="008F5394">
          <w:delText>longitud del flap</w:delText>
        </w:r>
      </w:del>
      <w:ins w:id="1807" w:author="David Villota Miranda" w:date="2021-09-29T23:27:00Z">
        <w:r w:rsidR="008F5394">
          <w:t>posición del centroide</w:t>
        </w:r>
      </w:ins>
      <w:r w:rsidR="00136EBA">
        <w:t xml:space="preserve"> </w:t>
      </w:r>
      <m:oMath>
        <m:r>
          <w:del w:id="1808" w:author="David Villota Miranda" w:date="2021-09-29T23:27:00Z">
            <w:rPr>
              <w:rFonts w:ascii="Cambria Math" w:hAnsi="Cambria Math"/>
              <w:rPrChange w:id="1809" w:author="David Villota Miranda" w:date="2021-09-29T23:27:00Z">
                <w:rPr>
                  <w:rFonts w:ascii="Cambria Math" w:hAnsi="Cambria Math"/>
                </w:rPr>
              </w:rPrChange>
            </w:rPr>
            <m:t>lb</m:t>
          </w:del>
        </m:r>
        <m:sSub>
          <m:sSubPr>
            <m:ctrlPr>
              <w:ins w:id="1810" w:author="David Villota Miranda" w:date="2021-09-29T23:27:00Z">
                <w:rPr>
                  <w:rFonts w:ascii="Cambria Math" w:hAnsi="Cambria Math"/>
                  <w:i/>
                </w:rPr>
              </w:ins>
            </m:ctrlPr>
          </m:sSubPr>
          <m:e>
            <m:r>
              <w:ins w:id="1811" w:author="David Villota Miranda" w:date="2021-09-29T23:27:00Z">
                <w:rPr>
                  <w:rFonts w:ascii="Cambria Math" w:hAnsi="Cambria Math"/>
                </w:rPr>
                <m:t>l</m:t>
              </w:ins>
            </m:r>
          </m:e>
          <m:sub>
            <m:r>
              <w:ins w:id="1812" w:author="David Villota Miranda" w:date="2021-09-29T23:27:00Z">
                <w:rPr>
                  <w:rFonts w:ascii="Cambria Math" w:hAnsi="Cambria Math"/>
                </w:rPr>
                <m:t>b</m:t>
              </w:ins>
            </m:r>
          </m:sub>
        </m:sSub>
      </m:oMath>
      <w:r w:rsidR="00662586">
        <w:t xml:space="preserve"> y al </w:t>
      </w:r>
      <w:r w:rsidR="00662586" w:rsidRPr="00D2075F">
        <w:t>porcentaje de cuerda utilizados en cada simulación</w:t>
      </w:r>
      <w:r w:rsidR="00B31C24" w:rsidRPr="00D2075F">
        <w:t>; las línea</w:t>
      </w:r>
      <w:r w:rsidR="00B31C24" w:rsidRPr="00D2075F">
        <w:rPr>
          <w:rPrChange w:id="1813" w:author="David Villota Miranda" w:date="2021-09-27T18:53:00Z">
            <w:rPr>
              <w:highlight w:val="yellow"/>
            </w:rPr>
          </w:rPrChange>
        </w:rPr>
        <w:t xml:space="preserve">s </w:t>
      </w:r>
      <w:r w:rsidR="00136EBA" w:rsidRPr="00D2075F">
        <w:rPr>
          <w:rPrChange w:id="1814" w:author="David Villota Miranda" w:date="2021-09-27T18:53:00Z">
            <w:rPr>
              <w:highlight w:val="yellow"/>
            </w:rPr>
          </w:rPrChange>
        </w:rPr>
        <w:t>continuas resaltan la evolución del parámetro (pulsación y frecuencia) con una cuerda determinada, para facilitar el estudio de la influencia de la posición del centroide (</w:t>
      </w:r>
      <w:ins w:id="1815" w:author="David Villota Miranda" w:date="2021-09-29T23:28:00Z">
        <w:r w:rsidR="008F5394" w:rsidRPr="008F5394">
          <w:t xml:space="preserve">posición del centroide </w:t>
        </w:r>
      </w:ins>
      <w:del w:id="1816" w:author="David Villota Miranda" w:date="2021-09-29T23:28:00Z">
        <w:r w:rsidR="00136EBA" w:rsidRPr="00D2075F" w:rsidDel="008F5394">
          <w:rPr>
            <w:rPrChange w:id="1817" w:author="David Villota Miranda" w:date="2021-09-27T18:53:00Z">
              <w:rPr>
                <w:highlight w:val="yellow"/>
              </w:rPr>
            </w:rPrChange>
          </w:rPr>
          <w:delText>longitud del flap</w:delText>
        </w:r>
      </w:del>
      <m:oMath>
        <m:r>
          <w:del w:id="1818" w:author="David Villota Miranda" w:date="2021-09-26T18:48:00Z">
            <w:rPr>
              <w:rFonts w:ascii="Cambria Math" w:hAnsi="Cambria Math"/>
              <w:rPrChange w:id="1819" w:author="David Villota Miranda" w:date="2021-09-27T18:53:00Z">
                <w:rPr>
                  <w:rFonts w:ascii="Cambria Math" w:hAnsi="Cambria Math"/>
                  <w:highlight w:val="yellow"/>
                </w:rPr>
              </w:rPrChange>
            </w:rPr>
            <m:t xml:space="preserve"> lb</m:t>
          </w:del>
        </m:r>
        <m:sSub>
          <m:sSubPr>
            <m:ctrlPr>
              <w:ins w:id="1820" w:author="David Villota Miranda" w:date="2021-09-26T18:48:00Z">
                <w:rPr>
                  <w:rFonts w:ascii="Cambria Math" w:hAnsi="Cambria Math"/>
                  <w:i/>
                </w:rPr>
              </w:ins>
            </m:ctrlPr>
          </m:sSubPr>
          <m:e>
            <m:r>
              <w:ins w:id="1821" w:author="David Villota Miranda" w:date="2021-09-26T18:48:00Z">
                <w:rPr>
                  <w:rFonts w:ascii="Cambria Math" w:hAnsi="Cambria Math"/>
                  <w:rPrChange w:id="1822" w:author="David Villota Miranda" w:date="2021-09-27T18:53:00Z">
                    <w:rPr>
                      <w:rFonts w:ascii="Cambria Math" w:hAnsi="Cambria Math"/>
                      <w:highlight w:val="yellow"/>
                    </w:rPr>
                  </w:rPrChange>
                </w:rPr>
                <m:t>l</m:t>
              </w:ins>
            </m:r>
          </m:e>
          <m:sub>
            <m:r>
              <w:ins w:id="1823" w:author="David Villota Miranda" w:date="2021-09-26T18:48:00Z">
                <w:rPr>
                  <w:rFonts w:ascii="Cambria Math" w:hAnsi="Cambria Math"/>
                  <w:rPrChange w:id="1824" w:author="David Villota Miranda" w:date="2021-09-27T18:53:00Z">
                    <w:rPr>
                      <w:rFonts w:ascii="Cambria Math" w:hAnsi="Cambria Math"/>
                      <w:highlight w:val="yellow"/>
                    </w:rPr>
                  </w:rPrChange>
                </w:rPr>
                <m:t>b</m:t>
              </w:ins>
            </m:r>
          </m:sub>
        </m:sSub>
      </m:oMath>
      <w:r w:rsidR="00136EBA" w:rsidRPr="00D2075F">
        <w:rPr>
          <w:rPrChange w:id="1825" w:author="David Villota Miranda" w:date="2021-09-27T18:53:00Z">
            <w:rPr>
              <w:highlight w:val="yellow"/>
            </w:rPr>
          </w:rPrChange>
        </w:rPr>
        <w:t>).</w:t>
      </w:r>
      <w:r w:rsidR="00136EBA" w:rsidRPr="00D2075F">
        <w:t xml:space="preserve"> </w:t>
      </w:r>
      <w:r w:rsidRPr="00D2075F">
        <w:t xml:space="preserve"> Interesa principalmente que</w:t>
      </w:r>
      <w:r w:rsidR="00662586" w:rsidRPr="00D2075F">
        <w:t xml:space="preserve"> los polos</w:t>
      </w:r>
      <w:r w:rsidRPr="00D2075F">
        <w:t xml:space="preserve"> tenga</w:t>
      </w:r>
      <w:r w:rsidR="00E36A05" w:rsidRPr="00D2075F">
        <w:t>n</w:t>
      </w:r>
      <w:r w:rsidRPr="00D2075F">
        <w:t xml:space="preserve"> una frecuencia natural baja y un amortiguamiento</w:t>
      </w:r>
      <w:r w:rsidRPr="00BA7E13">
        <w:t xml:space="preserve"> alto de cara a conseguir la mejor maniobrabilidad posible.</w:t>
      </w:r>
      <w:r>
        <w:t xml:space="preserve"> </w:t>
      </w:r>
    </w:p>
    <w:p w14:paraId="33DDB84C" w14:textId="6620A935" w:rsidR="002F1140" w:rsidRDefault="002F1140" w:rsidP="00A576B6">
      <w:pPr>
        <w:rPr>
          <w:b/>
        </w:rPr>
      </w:pPr>
      <w:del w:id="1826" w:author="David Villota Miranda" w:date="2021-09-27T22:50:00Z">
        <w:r w:rsidDel="00F060F7">
          <w:delText>.</w:delText>
        </w:r>
      </w:del>
    </w:p>
    <w:p w14:paraId="1DF9EE0E" w14:textId="182E4809" w:rsidR="003C7571" w:rsidRDefault="00F35A06" w:rsidP="003518FD">
      <w:pPr>
        <w:pStyle w:val="Figuras"/>
        <w:rPr>
          <w:ins w:id="1827" w:author="David Villota Miranda" w:date="2021-09-26T18:49:00Z"/>
          <w:noProof/>
        </w:rPr>
      </w:pPr>
      <w:r w:rsidRPr="00E649D6">
        <w:rPr>
          <w:rStyle w:val="negrita"/>
          <w:i w:val="0"/>
          <w:iCs/>
        </w:rPr>
        <w:t xml:space="preserve">FIGURA </w:t>
      </w:r>
      <w:r>
        <w:rPr>
          <w:rStyle w:val="negrita"/>
          <w:i w:val="0"/>
          <w:iCs/>
        </w:rPr>
        <w:t>7</w:t>
      </w:r>
      <w:r w:rsidRPr="00E649D6">
        <w:rPr>
          <w:rStyle w:val="negrita"/>
          <w:i w:val="0"/>
          <w:iCs/>
        </w:rPr>
        <w:t>.</w:t>
      </w:r>
      <w:r>
        <w:t xml:space="preserve"> </w:t>
      </w:r>
      <w:r w:rsidR="00DC6F33">
        <w:t xml:space="preserve">Comportamiento del amortiguamiento y frecuencia natural para los polos de </w:t>
      </w:r>
      <w:r>
        <w:t>Corto Periodo</w:t>
      </w:r>
      <w:r w:rsidR="00DC6F33">
        <w:t>.</w:t>
      </w:r>
      <w:r w:rsidR="00D845D7" w:rsidRPr="00D845D7">
        <w:rPr>
          <w:noProof/>
        </w:rPr>
        <w:t xml:space="preserve"> </w:t>
      </w:r>
      <w:del w:id="1828" w:author="David Villota Miranda" w:date="2021-09-26T18:48:00Z">
        <w:r w:rsidR="00D845D7" w:rsidDel="003C7571">
          <w:rPr>
            <w:noProof/>
          </w:rPr>
          <w:drawing>
            <wp:inline distT="0" distB="0" distL="0" distR="0" wp14:anchorId="4E9BF948" wp14:editId="6BDBEA59">
              <wp:extent cx="4176395" cy="1820545"/>
              <wp:effectExtent l="0" t="0" r="0" b="8255"/>
              <wp:docPr id="38" name="Imagen 38" descr="Gráfico, Gráfico radial,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radial, Gráfico de superficie&#10;&#10;Descripción generada automáticamente"/>
                      <pic:cNvPicPr/>
                    </pic:nvPicPr>
                    <pic:blipFill>
                      <a:blip r:embed="rId17"/>
                      <a:stretch>
                        <a:fillRect/>
                      </a:stretch>
                    </pic:blipFill>
                    <pic:spPr>
                      <a:xfrm>
                        <a:off x="0" y="0"/>
                        <a:ext cx="4176395" cy="1820545"/>
                      </a:xfrm>
                      <a:prstGeom prst="rect">
                        <a:avLst/>
                      </a:prstGeom>
                    </pic:spPr>
                  </pic:pic>
                </a:graphicData>
              </a:graphic>
            </wp:inline>
          </w:drawing>
        </w:r>
      </w:del>
      <w:ins w:id="1829" w:author="David Villota Miranda" w:date="2021-09-26T18:48:00Z">
        <w:r w:rsidR="003C7571" w:rsidRPr="003C7571">
          <w:rPr>
            <w:noProof/>
          </w:rPr>
          <w:t xml:space="preserve"> </w:t>
        </w:r>
      </w:ins>
    </w:p>
    <w:p w14:paraId="428E368B" w14:textId="46E9CE81" w:rsidR="003C7571" w:rsidRDefault="003C7571" w:rsidP="003518FD">
      <w:pPr>
        <w:pStyle w:val="Figuras"/>
        <w:rPr>
          <w:ins w:id="1830" w:author="David Villota Miranda" w:date="2021-09-26T18:49:00Z"/>
          <w:noProof/>
        </w:rPr>
      </w:pPr>
    </w:p>
    <w:p w14:paraId="3C1EA303" w14:textId="70FEEA5D" w:rsidR="002F1140" w:rsidRDefault="00040911" w:rsidP="00040911">
      <w:pPr>
        <w:pStyle w:val="Figuras"/>
        <w:jc w:val="center"/>
        <w:rPr>
          <w:b/>
        </w:rPr>
        <w:pPrChange w:id="1831" w:author="David Villota Miranda" w:date="2021-09-30T18:19:00Z">
          <w:pPr>
            <w:pStyle w:val="Figuras"/>
          </w:pPr>
        </w:pPrChange>
      </w:pPr>
      <w:ins w:id="1832" w:author="David Villota Miranda" w:date="2021-09-30T18:20:00Z">
        <w:r>
          <w:rPr>
            <w:noProof/>
          </w:rPr>
          <mc:AlternateContent>
            <mc:Choice Requires="wps">
              <w:drawing>
                <wp:anchor distT="0" distB="0" distL="114300" distR="114300" simplePos="0" relativeHeight="251682816" behindDoc="0" locked="0" layoutInCell="1" allowOverlap="1" wp14:anchorId="54F7A557" wp14:editId="64609CE7">
                  <wp:simplePos x="0" y="0"/>
                  <wp:positionH relativeFrom="column">
                    <wp:posOffset>1337310</wp:posOffset>
                  </wp:positionH>
                  <wp:positionV relativeFrom="paragraph">
                    <wp:posOffset>1430232</wp:posOffset>
                  </wp:positionV>
                  <wp:extent cx="117231" cy="123092"/>
                  <wp:effectExtent l="0" t="0" r="16510" b="10795"/>
                  <wp:wrapNone/>
                  <wp:docPr id="30" name="Rectángulo 30"/>
                  <wp:cNvGraphicFramePr/>
                  <a:graphic xmlns:a="http://schemas.openxmlformats.org/drawingml/2006/main">
                    <a:graphicData uri="http://schemas.microsoft.com/office/word/2010/wordprocessingShape">
                      <wps:wsp>
                        <wps:cNvSpPr/>
                        <wps:spPr>
                          <a:xfrm>
                            <a:off x="0" y="0"/>
                            <a:ext cx="117231" cy="12309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988D0" id="Rectángulo 30" o:spid="_x0000_s1026" style="position:absolute;margin-left:105.3pt;margin-top:112.6pt;width:9.25pt;height:9.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" fillcolor="white [3212]" strokecolor="white [3212]" strokeweight="1pt"/>
              </w:pict>
            </mc:Fallback>
          </mc:AlternateContent>
        </w:r>
      </w:ins>
      <w:ins w:id="1833" w:author="David Villota Miranda" w:date="2021-09-27T18:18:00Z">
        <w:r>
          <w:rPr>
            <w:noProof/>
          </w:rPr>
          <mc:AlternateContent>
            <mc:Choice Requires="wps">
              <w:drawing>
                <wp:anchor distT="0" distB="0" distL="114300" distR="114300" simplePos="0" relativeHeight="251675648" behindDoc="0" locked="0" layoutInCell="1" allowOverlap="1" wp14:anchorId="5640F7FC" wp14:editId="481FE86C">
                  <wp:simplePos x="0" y="0"/>
                  <wp:positionH relativeFrom="column">
                    <wp:posOffset>2440940</wp:posOffset>
                  </wp:positionH>
                  <wp:positionV relativeFrom="paragraph">
                    <wp:posOffset>1289262</wp:posOffset>
                  </wp:positionV>
                  <wp:extent cx="117231" cy="123092"/>
                  <wp:effectExtent l="0" t="0" r="16510" b="10795"/>
                  <wp:wrapNone/>
                  <wp:docPr id="28" name="Rectángulo 28"/>
                  <wp:cNvGraphicFramePr/>
                  <a:graphic xmlns:a="http://schemas.openxmlformats.org/drawingml/2006/main">
                    <a:graphicData uri="http://schemas.microsoft.com/office/word/2010/wordprocessingShape">
                      <wps:wsp>
                        <wps:cNvSpPr/>
                        <wps:spPr>
                          <a:xfrm>
                            <a:off x="0" y="0"/>
                            <a:ext cx="117231" cy="12309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6CEA1D" id="Rectángulo 28" o:spid="_x0000_s1026" style="position:absolute;margin-left:192.2pt;margin-top:101.5pt;width:9.25pt;height:9.7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" fillcolor="white [3212]" strokecolor="white [3212]" strokeweight="1pt"/>
              </w:pict>
            </mc:Fallback>
          </mc:AlternateContent>
        </w:r>
        <w:r w:rsidR="00A45E33">
          <w:rPr>
            <w:noProof/>
          </w:rPr>
          <mc:AlternateContent>
            <mc:Choice Requires="wps">
              <w:drawing>
                <wp:anchor distT="0" distB="0" distL="114300" distR="114300" simplePos="0" relativeHeight="251673600" behindDoc="0" locked="0" layoutInCell="1" allowOverlap="1" wp14:anchorId="77BBA4B4" wp14:editId="1A237A28">
                  <wp:simplePos x="0" y="0"/>
                  <wp:positionH relativeFrom="column">
                    <wp:posOffset>1280160</wp:posOffset>
                  </wp:positionH>
                  <wp:positionV relativeFrom="paragraph">
                    <wp:posOffset>1517650</wp:posOffset>
                  </wp:positionV>
                  <wp:extent cx="116840" cy="122555"/>
                  <wp:effectExtent l="0" t="0" r="16510" b="10795"/>
                  <wp:wrapNone/>
                  <wp:docPr id="25" name="Rectángulo 25"/>
                  <wp:cNvGraphicFramePr/>
                  <a:graphic xmlns:a="http://schemas.openxmlformats.org/drawingml/2006/main">
                    <a:graphicData uri="http://schemas.microsoft.com/office/word/2010/wordprocessingShape">
                      <wps:wsp>
                        <wps:cNvSpPr/>
                        <wps:spPr>
                          <a:xfrm>
                            <a:off x="0" y="0"/>
                            <a:ext cx="116840" cy="1225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B770CE" id="Rectángulo 25" o:spid="_x0000_s1026" style="position:absolute;margin-left:100.8pt;margin-top:119.5pt;width:9.2pt;height:9.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" fillcolor="white [3212]" strokecolor="white [3212]" strokeweight="1pt"/>
              </w:pict>
            </mc:Fallback>
          </mc:AlternateContent>
        </w:r>
      </w:ins>
      <w:ins w:id="1834" w:author="David Villota Miranda" w:date="2021-09-26T18:48:00Z">
        <w:r w:rsidR="003C7571">
          <w:rPr>
            <w:noProof/>
          </w:rPr>
          <w:drawing>
            <wp:inline distT="0" distB="0" distL="0" distR="0" wp14:anchorId="610442C4" wp14:editId="7D22B678">
              <wp:extent cx="3894666" cy="1634966"/>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13259" cy="1642771"/>
                      </a:xfrm>
                      <a:prstGeom prst="rect">
                        <a:avLst/>
                      </a:prstGeom>
                    </pic:spPr>
                  </pic:pic>
                </a:graphicData>
              </a:graphic>
            </wp:inline>
          </w:drawing>
        </w:r>
      </w:ins>
    </w:p>
    <w:p w14:paraId="1DC7F07F" w14:textId="77777777" w:rsidR="00C3225B" w:rsidRDefault="00F35A06" w:rsidP="00C3225B">
      <w:pPr>
        <w:pStyle w:val="Fuente"/>
      </w:pPr>
      <w:r w:rsidRPr="003E66FB">
        <w:t xml:space="preserve">Fuente: </w:t>
      </w:r>
      <w:r>
        <w:t>elaboración propia</w:t>
      </w:r>
    </w:p>
    <w:p w14:paraId="5794B82E" w14:textId="41713363" w:rsidR="002F1140" w:rsidRDefault="00662586" w:rsidP="002F1140">
      <w:pPr>
        <w:rPr>
          <w:b/>
        </w:rPr>
      </w:pPr>
      <w:r>
        <w:rPr>
          <w:lang w:val="es-ES_tradnl"/>
        </w:rPr>
        <w:t xml:space="preserve">En el caso de los polos de corto periodo (Figura 7), </w:t>
      </w:r>
      <w:r>
        <w:t>s</w:t>
      </w:r>
      <w:r w:rsidR="002F1140" w:rsidRPr="00C3225B">
        <w:t>e puede observar un intervalo claro con una ubicación de los polos aceptable</w:t>
      </w:r>
      <w:r>
        <w:t xml:space="preserve">: </w:t>
      </w:r>
      <w:r w:rsidR="002F1140" w:rsidRPr="00C3225B">
        <w:t xml:space="preserve"> </w:t>
      </w:r>
      <w:r>
        <w:t>u</w:t>
      </w:r>
      <w:r w:rsidR="002F1140" w:rsidRPr="00C3225B">
        <w:t xml:space="preserve">n amortiguamiento mayor y </w:t>
      </w:r>
      <w:r w:rsidR="002F1140" w:rsidRPr="00B07B4E">
        <w:t xml:space="preserve">una frecuencia natural reducida al mismo tiempo. Esto se da en el intervalo de </w:t>
      </w:r>
      <m:oMath>
        <m:sSub>
          <m:sSubPr>
            <m:ctrlPr>
              <w:rPr>
                <w:rFonts w:ascii="Cambria Math" w:hAnsi="Cambria Math"/>
              </w:rPr>
            </m:ctrlPr>
          </m:sSubPr>
          <m:e>
            <m:r>
              <w:rPr>
                <w:rFonts w:ascii="Cambria Math" w:hAnsi="Cambria Math"/>
              </w:rPr>
              <m:t>l</m:t>
            </m:r>
          </m:e>
          <m:sub>
            <m:r>
              <w:rPr>
                <w:rFonts w:ascii="Cambria Math" w:hAnsi="Cambria Math"/>
              </w:rPr>
              <m:t>b</m:t>
            </m:r>
          </m:sub>
        </m:sSub>
        <m:r>
          <m:rPr>
            <m:sty m:val="p"/>
          </m:rPr>
          <w:rPr>
            <w:rFonts w:ascii="Cambria Math" w:hAnsi="Cambria Math"/>
          </w:rPr>
          <m:t xml:space="preserve"> </m:t>
        </m:r>
        <m:r>
          <w:rPr>
            <w:rFonts w:ascii="Cambria Math" w:hAnsi="Cambria Math"/>
          </w:rPr>
          <m:t>ϵ</m:t>
        </m:r>
        <m:r>
          <m:rPr>
            <m:sty m:val="p"/>
          </m:rPr>
          <w:rPr>
            <w:rFonts w:ascii="Cambria Math" w:hAnsi="Cambria Math"/>
          </w:rPr>
          <m:t>[0.365,0.44]</m:t>
        </m:r>
      </m:oMath>
      <w:r w:rsidR="002F1140" w:rsidRPr="0005041D">
        <w:t xml:space="preserve">. Las frecuencias naturales </w:t>
      </w:r>
      <w:r w:rsidR="002F1140" w:rsidRPr="0005041D">
        <w:lastRenderedPageBreak/>
        <w:t xml:space="preserve">en la franja de </w:t>
      </w:r>
      <m:oMath>
        <m:sSub>
          <m:sSubPr>
            <m:ctrlPr>
              <w:rPr>
                <w:rFonts w:ascii="Cambria Math" w:hAnsi="Cambria Math"/>
                <w:i/>
              </w:rPr>
            </m:ctrlPr>
          </m:sSubPr>
          <m:e>
            <m:r>
              <w:rPr>
                <w:rFonts w:ascii="Cambria Math" w:hAnsi="Cambria Math"/>
              </w:rPr>
              <m:t>l</m:t>
            </m:r>
          </m:e>
          <m:sub>
            <m:r>
              <w:rPr>
                <w:rFonts w:ascii="Cambria Math" w:hAnsi="Cambria Math"/>
              </w:rPr>
              <m:t>b</m:t>
            </m:r>
          </m:sub>
        </m:sSub>
        <m:r>
          <w:rPr>
            <w:rFonts w:ascii="Cambria Math" w:hAnsi="Cambria Math"/>
          </w:rPr>
          <m:t xml:space="preserve"> ϵ</m:t>
        </m:r>
        <m:r>
          <w:rPr>
            <w:rFonts w:ascii="Cambria Math" w:hAnsi="Cambria Math"/>
          </w:rPr>
          <m:t>[0.25,0.3]</m:t>
        </m:r>
      </m:oMath>
      <w:r w:rsidR="002F1140" w:rsidRPr="0005041D">
        <w:t xml:space="preserve"> son incluso menores que en el intervalo escogido</w:t>
      </w:r>
      <w:r w:rsidRPr="0005041D">
        <w:t>. N</w:t>
      </w:r>
      <w:r w:rsidR="002F1140" w:rsidRPr="0005041D">
        <w:t>o obstante, esto significaría</w:t>
      </w:r>
      <w:r w:rsidR="002F1140">
        <w:t xml:space="preserve"> que la superficie de control ocuparía todo el ala, posiblemente interfiriendo con el análisis de ganancia mostrado más adelante. Por ello se escoge prudencialmente </w:t>
      </w:r>
      <w:ins w:id="1835" w:author="David Villota Miranda" w:date="2021-09-29T23:28:00Z">
        <w:r w:rsidR="008E6BFB" w:rsidRPr="008E6BFB">
          <w:t>el intervalo primero.</w:t>
        </w:r>
        <w:r w:rsidR="008E6BFB" w:rsidRPr="008E6BFB" w:rsidDel="008E6BFB">
          <w:t xml:space="preserve"> </w:t>
        </w:r>
      </w:ins>
      <w:del w:id="1836" w:author="David Villota Miranda" w:date="2021-09-29T23:28:00Z">
        <w:r w:rsidR="002F1140" w:rsidDel="008E6BFB">
          <w:delText>un intervalo intermedio.</w:delText>
        </w:r>
      </w:del>
    </w:p>
    <w:p w14:paraId="7F6AB172" w14:textId="3859C911" w:rsidR="002F1140" w:rsidRPr="000C1527" w:rsidDel="00871F42" w:rsidRDefault="00F35A06" w:rsidP="000C1527">
      <w:pPr>
        <w:pStyle w:val="Figuras"/>
        <w:rPr>
          <w:del w:id="1837" w:author="David Villota Miranda" w:date="2021-09-27T22:58:00Z"/>
          <w:color w:val="FF0000"/>
        </w:rPr>
      </w:pPr>
      <w:del w:id="1838" w:author="David Villota Miranda" w:date="2021-09-27T22:58:00Z">
        <w:r w:rsidRPr="00E649D6" w:rsidDel="00871F42">
          <w:rPr>
            <w:rStyle w:val="negrita"/>
            <w:i w:val="0"/>
            <w:iCs/>
          </w:rPr>
          <w:delText xml:space="preserve">FIGURA </w:delText>
        </w:r>
        <w:r w:rsidR="00C3225B" w:rsidDel="00871F42">
          <w:rPr>
            <w:rStyle w:val="negrita"/>
            <w:i w:val="0"/>
            <w:iCs/>
          </w:rPr>
          <w:delText>8</w:delText>
        </w:r>
        <w:r w:rsidRPr="00E649D6" w:rsidDel="00871F42">
          <w:rPr>
            <w:rStyle w:val="negrita"/>
            <w:i w:val="0"/>
            <w:iCs/>
          </w:rPr>
          <w:delText>.</w:delText>
        </w:r>
        <w:r w:rsidDel="00871F42">
          <w:delText xml:space="preserve"> Comportamiento del amortiguamiento y frecuencia natural para los polos de fugoide.</w:delText>
        </w:r>
      </w:del>
    </w:p>
    <w:p w14:paraId="3B266278" w14:textId="77556249" w:rsidR="002F1140" w:rsidDel="00871F42" w:rsidRDefault="00D845D7" w:rsidP="00A41BB6">
      <w:pPr>
        <w:jc w:val="center"/>
        <w:rPr>
          <w:del w:id="1839" w:author="David Villota Miranda" w:date="2021-09-27T22:58:00Z"/>
        </w:rPr>
      </w:pPr>
      <w:del w:id="1840" w:author="David Villota Miranda" w:date="2021-09-27T22:58:00Z">
        <w:r w:rsidDel="00871F42">
          <w:rPr>
            <w:noProof/>
            <w14:numForm w14:val="default"/>
          </w:rPr>
          <w:drawing>
            <wp:inline distT="0" distB="0" distL="0" distR="0" wp14:anchorId="09D4FCBB" wp14:editId="538992E8">
              <wp:extent cx="4176395" cy="1913890"/>
              <wp:effectExtent l="0" t="0" r="0" b="0"/>
              <wp:docPr id="39" name="Imagen 39"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superficie&#10;&#10;Descripción generada automáticamente"/>
                      <pic:cNvPicPr/>
                    </pic:nvPicPr>
                    <pic:blipFill>
                      <a:blip r:embed="rId19"/>
                      <a:stretch>
                        <a:fillRect/>
                      </a:stretch>
                    </pic:blipFill>
                    <pic:spPr>
                      <a:xfrm>
                        <a:off x="0" y="0"/>
                        <a:ext cx="4176395" cy="1913890"/>
                      </a:xfrm>
                      <a:prstGeom prst="rect">
                        <a:avLst/>
                      </a:prstGeom>
                    </pic:spPr>
                  </pic:pic>
                </a:graphicData>
              </a:graphic>
            </wp:inline>
          </w:drawing>
        </w:r>
      </w:del>
    </w:p>
    <w:p w14:paraId="4A9C5967" w14:textId="3D2570F9" w:rsidR="002F1140" w:rsidDel="00871F42" w:rsidRDefault="000C1527" w:rsidP="00C3225B">
      <w:pPr>
        <w:pStyle w:val="Fuente"/>
        <w:rPr>
          <w:del w:id="1841" w:author="David Villota Miranda" w:date="2021-09-27T22:58:00Z"/>
        </w:rPr>
      </w:pPr>
      <w:del w:id="1842" w:author="David Villota Miranda" w:date="2021-09-27T22:58:00Z">
        <w:r w:rsidRPr="003E66FB" w:rsidDel="00871F42">
          <w:delText xml:space="preserve">Fuente: </w:delText>
        </w:r>
        <w:r w:rsidDel="00871F42">
          <w:delText>elaboración propia</w:delText>
        </w:r>
      </w:del>
    </w:p>
    <w:p w14:paraId="61C6E032" w14:textId="606BE2D6" w:rsidR="002F1140" w:rsidRDefault="002F1140" w:rsidP="002F1140">
      <w:pPr>
        <w:rPr>
          <w:ins w:id="1843" w:author="David Villota Miranda" w:date="2021-09-27T22:58:00Z"/>
        </w:rPr>
      </w:pPr>
      <w:r w:rsidRPr="00BA7E13">
        <w:t xml:space="preserve">En el caso del modo fugoide </w:t>
      </w:r>
      <w:r w:rsidR="00662586">
        <w:t xml:space="preserve">(Figura 8), </w:t>
      </w:r>
      <w:r w:rsidRPr="00BA7E13">
        <w:t>no se observa un intervalo claro donde amortiguamiento y pulsación tengan una tendencia compatible (</w:t>
      </w:r>
      <w:r w:rsidR="00E36A05">
        <w:t>a</w:t>
      </w:r>
      <w:r w:rsidRPr="00BA7E13">
        <w:t>mortiguamiento mayor donde la pulsación sea menor).</w:t>
      </w:r>
      <w:r>
        <w:t xml:space="preserve"> Se presta atención a la</w:t>
      </w:r>
      <w:r w:rsidRPr="00BA7E13">
        <w:t xml:space="preserve"> variación de magnitudes</w:t>
      </w:r>
      <w:r>
        <w:t>. En ambos casos</w:t>
      </w:r>
      <w:r w:rsidRPr="00BA7E13">
        <w:t xml:space="preserve"> es muy pequeña</w:t>
      </w:r>
      <w:r>
        <w:t>. S</w:t>
      </w:r>
      <w:r w:rsidRPr="00BA7E13">
        <w:t>e puede observar que en el caso del amortiguamiento la máxima variación es de 0.01 mientras que en la frecuencia natural es de 0.2. Por ello se considera que la influencia de este modo es prácticamente inapreciable.</w:t>
      </w:r>
    </w:p>
    <w:p w14:paraId="20BC3615" w14:textId="77777777" w:rsidR="00871F42" w:rsidRPr="000C1527" w:rsidRDefault="00871F42" w:rsidP="00871F42">
      <w:pPr>
        <w:pStyle w:val="Figuras"/>
        <w:rPr>
          <w:ins w:id="1844" w:author="David Villota Miranda" w:date="2021-09-27T22:58:00Z"/>
          <w:color w:val="FF0000"/>
        </w:rPr>
      </w:pPr>
      <w:ins w:id="1845" w:author="David Villota Miranda" w:date="2021-09-27T22:58:00Z">
        <w:r w:rsidRPr="00E649D6">
          <w:rPr>
            <w:rStyle w:val="negrita"/>
            <w:i w:val="0"/>
            <w:iCs/>
          </w:rPr>
          <w:t xml:space="preserve">FIGURA </w:t>
        </w:r>
        <w:r>
          <w:rPr>
            <w:rStyle w:val="negrita"/>
            <w:i w:val="0"/>
            <w:iCs/>
          </w:rPr>
          <w:t>8</w:t>
        </w:r>
        <w:r w:rsidRPr="00E649D6">
          <w:rPr>
            <w:rStyle w:val="negrita"/>
            <w:i w:val="0"/>
            <w:iCs/>
          </w:rPr>
          <w:t>.</w:t>
        </w:r>
        <w:r>
          <w:t xml:space="preserve"> Comportamiento del amortiguamiento y frecuencia natural para los polos de fugoide.</w:t>
        </w:r>
      </w:ins>
    </w:p>
    <w:p w14:paraId="6F739633" w14:textId="5FE47012" w:rsidR="00871F42" w:rsidRDefault="008E6BFB" w:rsidP="00871F42">
      <w:pPr>
        <w:jc w:val="center"/>
        <w:rPr>
          <w:ins w:id="1846" w:author="David Villota Miranda" w:date="2021-09-27T22:58:00Z"/>
        </w:rPr>
      </w:pPr>
      <w:ins w:id="1847" w:author="David Villota Miranda" w:date="2021-09-27T22:58:00Z">
        <w:r>
          <w:rPr>
            <w:noProof/>
            <w14:numForm w14:val="default"/>
          </w:rPr>
          <mc:AlternateContent>
            <mc:Choice Requires="wps">
              <w:drawing>
                <wp:anchor distT="0" distB="0" distL="114300" distR="114300" simplePos="0" relativeHeight="251678720" behindDoc="0" locked="0" layoutInCell="1" allowOverlap="1" wp14:anchorId="3EB6A8C6" wp14:editId="7F054C2A">
                  <wp:simplePos x="0" y="0"/>
                  <wp:positionH relativeFrom="column">
                    <wp:posOffset>3458210</wp:posOffset>
                  </wp:positionH>
                  <wp:positionV relativeFrom="paragraph">
                    <wp:posOffset>1503680</wp:posOffset>
                  </wp:positionV>
                  <wp:extent cx="117231" cy="123092"/>
                  <wp:effectExtent l="0" t="0" r="16510" b="10795"/>
                  <wp:wrapNone/>
                  <wp:docPr id="24" name="Rectángulo 24"/>
                  <wp:cNvGraphicFramePr/>
                  <a:graphic xmlns:a="http://schemas.openxmlformats.org/drawingml/2006/main">
                    <a:graphicData uri="http://schemas.microsoft.com/office/word/2010/wordprocessingShape">
                      <wps:wsp>
                        <wps:cNvSpPr/>
                        <wps:spPr>
                          <a:xfrm>
                            <a:off x="0" y="0"/>
                            <a:ext cx="117231" cy="12309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20145B" id="Rectángulo 24" o:spid="_x0000_s1026" style="position:absolute;margin-left:272.3pt;margin-top:118.4pt;width:9.25pt;height:9.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" fillcolor="white [3212]" strokecolor="white [3212]" strokeweight="1pt"/>
              </w:pict>
            </mc:Fallback>
          </mc:AlternateContent>
        </w:r>
        <w:r>
          <w:rPr>
            <w:noProof/>
            <w14:numForm w14:val="default"/>
          </w:rPr>
          <mc:AlternateContent>
            <mc:Choice Requires="wps">
              <w:drawing>
                <wp:anchor distT="0" distB="0" distL="114300" distR="114300" simplePos="0" relativeHeight="251677696" behindDoc="0" locked="0" layoutInCell="1" allowOverlap="1" wp14:anchorId="3867F4C4" wp14:editId="654F1F94">
                  <wp:simplePos x="0" y="0"/>
                  <wp:positionH relativeFrom="column">
                    <wp:posOffset>1324610</wp:posOffset>
                  </wp:positionH>
                  <wp:positionV relativeFrom="paragraph">
                    <wp:posOffset>1579880</wp:posOffset>
                  </wp:positionV>
                  <wp:extent cx="117231" cy="123092"/>
                  <wp:effectExtent l="0" t="0" r="16510" b="10795"/>
                  <wp:wrapNone/>
                  <wp:docPr id="22" name="Rectángulo 22"/>
                  <wp:cNvGraphicFramePr/>
                  <a:graphic xmlns:a="http://schemas.openxmlformats.org/drawingml/2006/main">
                    <a:graphicData uri="http://schemas.microsoft.com/office/word/2010/wordprocessingShape">
                      <wps:wsp>
                        <wps:cNvSpPr/>
                        <wps:spPr>
                          <a:xfrm>
                            <a:off x="0" y="0"/>
                            <a:ext cx="117231" cy="12309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057016" id="Rectángulo 22" o:spid="_x0000_s1026" style="position:absolute;margin-left:104.3pt;margin-top:124.4pt;width:9.25pt;height:9.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" fillcolor="white [3212]" strokecolor="white [3212]" strokeweight="1pt"/>
              </w:pict>
            </mc:Fallback>
          </mc:AlternateContent>
        </w:r>
        <w:r w:rsidR="00871F42">
          <w:rPr>
            <w:noProof/>
            <w14:numForm w14:val="default"/>
          </w:rPr>
          <w:drawing>
            <wp:inline distT="0" distB="0" distL="0" distR="0" wp14:anchorId="512AFCD0" wp14:editId="27752452">
              <wp:extent cx="4175427" cy="1727200"/>
              <wp:effectExtent l="0" t="0" r="0" b="6350"/>
              <wp:docPr id="13" name="Imagen 13"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superficie&#10;&#10;Descripción generada automáticamente"/>
                      <pic:cNvPicPr/>
                    </pic:nvPicPr>
                    <pic:blipFill rotWithShape="1">
                      <a:blip r:embed="rId19"/>
                      <a:srcRect t="4424" b="5310"/>
                      <a:stretch/>
                    </pic:blipFill>
                    <pic:spPr bwMode="auto">
                      <a:xfrm>
                        <a:off x="0" y="0"/>
                        <a:ext cx="4176395" cy="1727600"/>
                      </a:xfrm>
                      <a:prstGeom prst="rect">
                        <a:avLst/>
                      </a:prstGeom>
                      <a:ln>
                        <a:noFill/>
                      </a:ln>
                      <a:extLst>
                        <a:ext uri="{53640926-AAD7-44D8-BBD7-CCE9431645EC}">
                          <a14:shadowObscured xmlns:a14="http://schemas.microsoft.com/office/drawing/2010/main"/>
                        </a:ext>
                      </a:extLst>
                    </pic:spPr>
                  </pic:pic>
                </a:graphicData>
              </a:graphic>
            </wp:inline>
          </w:drawing>
        </w:r>
      </w:ins>
    </w:p>
    <w:p w14:paraId="405602CF" w14:textId="77777777" w:rsidR="00871F42" w:rsidRDefault="00871F42" w:rsidP="00871F42">
      <w:pPr>
        <w:pStyle w:val="Fuente"/>
        <w:rPr>
          <w:ins w:id="1848" w:author="David Villota Miranda" w:date="2021-09-27T22:58:00Z"/>
        </w:rPr>
      </w:pPr>
      <w:ins w:id="1849" w:author="David Villota Miranda" w:date="2021-09-27T22:58:00Z">
        <w:r w:rsidRPr="003E66FB">
          <w:t xml:space="preserve">Fuente: </w:t>
        </w:r>
        <w:r>
          <w:t>elaboración propia</w:t>
        </w:r>
      </w:ins>
    </w:p>
    <w:p w14:paraId="25EA188A" w14:textId="014D03EF" w:rsidR="00871F42" w:rsidRPr="002F1140" w:rsidDel="00871F42" w:rsidRDefault="00871F42" w:rsidP="002F1140">
      <w:pPr>
        <w:rPr>
          <w:del w:id="1850" w:author="David Villota Miranda" w:date="2021-09-27T22:58:00Z"/>
        </w:rPr>
      </w:pPr>
    </w:p>
    <w:p w14:paraId="31C1A081" w14:textId="702D2148" w:rsidR="00873BDD" w:rsidRDefault="00014A4F" w:rsidP="003518FD">
      <w:pPr>
        <w:pStyle w:val="Ttulo3"/>
      </w:pPr>
      <w:ins w:id="1851" w:author="David Villota Miranda" w:date="2021-09-26T12:18:00Z">
        <w:r>
          <w:t>3</w:t>
        </w:r>
      </w:ins>
      <w:del w:id="1852" w:author="David Villota Miranda" w:date="2021-09-26T12:02:00Z">
        <w:r w:rsidR="00400283" w:rsidDel="003518FD">
          <w:delText>3</w:delText>
        </w:r>
      </w:del>
      <w:r w:rsidR="00873BDD">
        <w:t>.3.2 Estudio lateral</w:t>
      </w:r>
    </w:p>
    <w:p w14:paraId="441E3E9B" w14:textId="56D75D01" w:rsidR="002F1140" w:rsidRDefault="002F1140" w:rsidP="002F1140">
      <w:pPr>
        <w:rPr>
          <w:bCs/>
        </w:rPr>
      </w:pPr>
      <w:r w:rsidRPr="00833400">
        <w:rPr>
          <w:bCs/>
        </w:rPr>
        <w:t>En el caso de los polos</w:t>
      </w:r>
      <w:r>
        <w:rPr>
          <w:bCs/>
        </w:rPr>
        <w:t xml:space="preserve"> del modelo lateral </w:t>
      </w:r>
      <w:r w:rsidR="00E36A05">
        <w:rPr>
          <w:bCs/>
        </w:rPr>
        <w:t xml:space="preserve">(Figura 6), </w:t>
      </w:r>
      <w:r>
        <w:rPr>
          <w:bCs/>
        </w:rPr>
        <w:t xml:space="preserve">se analizarán amortiguamientos y frecuencias naturales de los polos </w:t>
      </w:r>
      <w:del w:id="1853" w:author="David Villota Miranda" w:date="2021-09-27T18:20:00Z">
        <w:r w:rsidDel="00A45E33">
          <w:rPr>
            <w:bCs/>
          </w:rPr>
          <w:delText>complejo conjugados</w:delText>
        </w:r>
      </w:del>
      <w:ins w:id="1854" w:author="David Villota Miranda" w:date="2021-09-27T18:20:00Z">
        <w:r w:rsidR="00A45E33">
          <w:rPr>
            <w:bCs/>
          </w:rPr>
          <w:t>complejo-conjugados</w:t>
        </w:r>
      </w:ins>
      <w:r w:rsidR="00E36A05">
        <w:rPr>
          <w:bCs/>
        </w:rPr>
        <w:t xml:space="preserve"> (balanceo holandés)</w:t>
      </w:r>
      <w:r>
        <w:rPr>
          <w:bCs/>
        </w:rPr>
        <w:t xml:space="preserve">, </w:t>
      </w:r>
      <w:r w:rsidR="00E36A05">
        <w:rPr>
          <w:bCs/>
        </w:rPr>
        <w:t xml:space="preserve">que se muestran en la Figura 9, </w:t>
      </w:r>
      <w:r>
        <w:rPr>
          <w:bCs/>
        </w:rPr>
        <w:t xml:space="preserve">y los tiempos de ampliación </w:t>
      </w:r>
      <w:r w:rsidR="00E36A05">
        <w:rPr>
          <w:bCs/>
        </w:rPr>
        <w:t xml:space="preserve">(16) </w:t>
      </w:r>
      <w:r>
        <w:rPr>
          <w:bCs/>
        </w:rPr>
        <w:t>y mitigación</w:t>
      </w:r>
      <w:r w:rsidR="00E36A05">
        <w:rPr>
          <w:bCs/>
        </w:rPr>
        <w:t xml:space="preserve"> (17)</w:t>
      </w:r>
      <w:r>
        <w:rPr>
          <w:bCs/>
        </w:rPr>
        <w:t xml:space="preserve"> de los </w:t>
      </w:r>
      <w:r w:rsidR="00E36A05">
        <w:rPr>
          <w:bCs/>
        </w:rPr>
        <w:t xml:space="preserve">polos </w:t>
      </w:r>
      <w:r>
        <w:rPr>
          <w:bCs/>
        </w:rPr>
        <w:t>reales</w:t>
      </w:r>
      <w:r w:rsidR="00E36A05">
        <w:rPr>
          <w:bCs/>
        </w:rPr>
        <w:t>, que se muestran en la Figura 10</w:t>
      </w:r>
      <w:r>
        <w:rPr>
          <w:bCs/>
        </w:rPr>
        <w:t>.</w:t>
      </w:r>
      <w:ins w:id="1855" w:author="David Villota Miranda" w:date="2021-09-26T22:07:00Z">
        <w:r w:rsidR="00700204">
          <w:rPr>
            <w:bCs/>
          </w:rPr>
          <w:t xml:space="preserve"> Al igual</w:t>
        </w:r>
      </w:ins>
      <w:ins w:id="1856" w:author="David Villota Miranda" w:date="2021-09-27T18:19:00Z">
        <w:r w:rsidR="00A45E33">
          <w:rPr>
            <w:bCs/>
          </w:rPr>
          <w:t xml:space="preserve"> que anteriormente las </w:t>
        </w:r>
      </w:ins>
      <w:ins w:id="1857" w:author="David Villota Miranda" w:date="2021-09-27T18:20:00Z">
        <w:r w:rsidR="00A45E33">
          <w:rPr>
            <w:bCs/>
          </w:rPr>
          <w:t>líneas</w:t>
        </w:r>
      </w:ins>
      <w:ins w:id="1858" w:author="David Villota Miranda" w:date="2021-09-27T18:19:00Z">
        <w:r w:rsidR="00A45E33">
          <w:rPr>
            <w:bCs/>
          </w:rPr>
          <w:t xml:space="preserve"> continuas de l</w:t>
        </w:r>
      </w:ins>
      <w:ins w:id="1859" w:author="David Villota Miranda" w:date="2021-09-27T18:20:00Z">
        <w:r w:rsidR="00A45E33">
          <w:rPr>
            <w:bCs/>
          </w:rPr>
          <w:t xml:space="preserve">as gráficas se corresponden con un valor de cuerda constante </w:t>
        </w:r>
        <w:r w:rsidR="00A45E33">
          <w:rPr>
            <w:bCs/>
          </w:rPr>
          <w:lastRenderedPageBreak/>
          <w:t>para facilitar la interpretación de la influencia de la posición del centroide.</w:t>
        </w:r>
      </w:ins>
    </w:p>
    <w:p w14:paraId="4C5E2BBD" w14:textId="029C9A1B" w:rsidR="007243F1" w:rsidDel="00871F42" w:rsidRDefault="007243F1" w:rsidP="000C1527">
      <w:pPr>
        <w:pStyle w:val="Figuras"/>
        <w:rPr>
          <w:del w:id="1860" w:author="David Villota Miranda" w:date="2021-09-27T22:58:00Z"/>
          <w:rStyle w:val="negrita"/>
          <w:i w:val="0"/>
          <w:iCs/>
        </w:rPr>
      </w:pPr>
    </w:p>
    <w:p w14:paraId="61BC0BB8" w14:textId="088E0B8F" w:rsidR="002F1140" w:rsidRDefault="000C1527" w:rsidP="000C1527">
      <w:pPr>
        <w:pStyle w:val="Figuras"/>
      </w:pPr>
      <w:r w:rsidRPr="00E649D6">
        <w:rPr>
          <w:rStyle w:val="negrita"/>
          <w:i w:val="0"/>
          <w:iCs/>
        </w:rPr>
        <w:t xml:space="preserve">FIGURA </w:t>
      </w:r>
      <w:r w:rsidR="00C3225B">
        <w:rPr>
          <w:rStyle w:val="negrita"/>
          <w:i w:val="0"/>
          <w:iCs/>
        </w:rPr>
        <w:t>9</w:t>
      </w:r>
      <w:r w:rsidRPr="00E649D6">
        <w:rPr>
          <w:rStyle w:val="negrita"/>
          <w:i w:val="0"/>
          <w:iCs/>
        </w:rPr>
        <w:t>.</w:t>
      </w:r>
      <w:r>
        <w:t xml:space="preserve"> </w:t>
      </w:r>
      <w:r w:rsidR="00C3225B">
        <w:t xml:space="preserve">Comportamiento del amortiguamiento y frecuencia natural para los polos de </w:t>
      </w:r>
      <w:r>
        <w:t>Balanceo holandés</w:t>
      </w:r>
    </w:p>
    <w:p w14:paraId="061A7D85" w14:textId="3DA87E68" w:rsidR="002F1140" w:rsidRPr="00C3225B" w:rsidRDefault="008E6BFB" w:rsidP="003518FD">
      <w:pPr>
        <w:pStyle w:val="Figuras"/>
        <w:jc w:val="center"/>
        <w:rPr>
          <w:color w:val="FF0000"/>
        </w:rPr>
      </w:pPr>
      <w:ins w:id="1861" w:author="David Villota Miranda" w:date="2021-09-27T18:17:00Z">
        <w:r>
          <w:rPr>
            <w:noProof/>
          </w:rPr>
          <mc:AlternateContent>
            <mc:Choice Requires="wps">
              <w:drawing>
                <wp:anchor distT="0" distB="0" distL="114300" distR="114300" simplePos="0" relativeHeight="251667456" behindDoc="0" locked="0" layoutInCell="1" allowOverlap="1" wp14:anchorId="7A73BB70" wp14:editId="5DFAD347">
                  <wp:simplePos x="0" y="0"/>
                  <wp:positionH relativeFrom="column">
                    <wp:posOffset>3660140</wp:posOffset>
                  </wp:positionH>
                  <wp:positionV relativeFrom="paragraph">
                    <wp:posOffset>1629410</wp:posOffset>
                  </wp:positionV>
                  <wp:extent cx="116840" cy="122555"/>
                  <wp:effectExtent l="0" t="0" r="16510" b="10795"/>
                  <wp:wrapNone/>
                  <wp:docPr id="21" name="Rectángulo 21"/>
                  <wp:cNvGraphicFramePr/>
                  <a:graphic xmlns:a="http://schemas.openxmlformats.org/drawingml/2006/main">
                    <a:graphicData uri="http://schemas.microsoft.com/office/word/2010/wordprocessingShape">
                      <wps:wsp>
                        <wps:cNvSpPr/>
                        <wps:spPr>
                          <a:xfrm>
                            <a:off x="0" y="0"/>
                            <a:ext cx="116840" cy="1225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45853A" id="Rectángulo 21" o:spid="_x0000_s1026" style="position:absolute;margin-left:288.2pt;margin-top:128.3pt;width:9.2pt;height:9.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" fillcolor="white [3212]" strokecolor="white [3212]" strokeweight="1pt"/>
              </w:pict>
            </mc:Fallback>
          </mc:AlternateContent>
        </w:r>
        <w:r>
          <w:rPr>
            <w:noProof/>
          </w:rPr>
          <mc:AlternateContent>
            <mc:Choice Requires="wps">
              <w:drawing>
                <wp:anchor distT="0" distB="0" distL="114300" distR="114300" simplePos="0" relativeHeight="251665408" behindDoc="0" locked="0" layoutInCell="1" allowOverlap="1" wp14:anchorId="47E7AA50" wp14:editId="029D19C7">
                  <wp:simplePos x="0" y="0"/>
                  <wp:positionH relativeFrom="column">
                    <wp:posOffset>1508760</wp:posOffset>
                  </wp:positionH>
                  <wp:positionV relativeFrom="paragraph">
                    <wp:posOffset>1610360</wp:posOffset>
                  </wp:positionV>
                  <wp:extent cx="116840" cy="122555"/>
                  <wp:effectExtent l="0" t="0" r="16510" b="10795"/>
                  <wp:wrapNone/>
                  <wp:docPr id="20" name="Rectángulo 20"/>
                  <wp:cNvGraphicFramePr/>
                  <a:graphic xmlns:a="http://schemas.openxmlformats.org/drawingml/2006/main">
                    <a:graphicData uri="http://schemas.microsoft.com/office/word/2010/wordprocessingShape">
                      <wps:wsp>
                        <wps:cNvSpPr/>
                        <wps:spPr>
                          <a:xfrm>
                            <a:off x="0" y="0"/>
                            <a:ext cx="116840" cy="1225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DADFC1" id="Rectángulo 20" o:spid="_x0000_s1026" style="position:absolute;margin-left:118.8pt;margin-top:126.8pt;width:9.2pt;height:9.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" fillcolor="white [3212]" strokecolor="white [3212]" strokeweight="1pt"/>
              </w:pict>
            </mc:Fallback>
          </mc:AlternateContent>
        </w:r>
      </w:ins>
      <w:r w:rsidR="00D845D7" w:rsidRPr="00D845D7">
        <w:rPr>
          <w:noProof/>
        </w:rPr>
        <w:t xml:space="preserve"> </w:t>
      </w:r>
      <w:r w:rsidR="00D845D7">
        <w:rPr>
          <w:noProof/>
        </w:rPr>
        <w:drawing>
          <wp:inline distT="0" distB="0" distL="0" distR="0" wp14:anchorId="0AFA40E0" wp14:editId="16ABA69A">
            <wp:extent cx="4321159" cy="1625600"/>
            <wp:effectExtent l="0" t="0" r="3810" b="0"/>
            <wp:docPr id="40" name="Imagen 4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Gráfico&#10;&#10;Descripción generada automáticamente"/>
                    <pic:cNvPicPr/>
                  </pic:nvPicPr>
                  <pic:blipFill rotWithShape="1">
                    <a:blip r:embed="rId20"/>
                    <a:srcRect t="4104" b="4053"/>
                    <a:stretch/>
                  </pic:blipFill>
                  <pic:spPr bwMode="auto">
                    <a:xfrm>
                      <a:off x="0" y="0"/>
                      <a:ext cx="4342573" cy="1633656"/>
                    </a:xfrm>
                    <a:prstGeom prst="rect">
                      <a:avLst/>
                    </a:prstGeom>
                    <a:ln>
                      <a:noFill/>
                    </a:ln>
                    <a:extLst>
                      <a:ext uri="{53640926-AAD7-44D8-BBD7-CCE9431645EC}">
                        <a14:shadowObscured xmlns:a14="http://schemas.microsoft.com/office/drawing/2010/main"/>
                      </a:ext>
                    </a:extLst>
                  </pic:spPr>
                </pic:pic>
              </a:graphicData>
            </a:graphic>
          </wp:inline>
        </w:drawing>
      </w:r>
    </w:p>
    <w:p w14:paraId="7A378042" w14:textId="77777777" w:rsidR="000C1527" w:rsidRPr="005C13AC" w:rsidRDefault="000C1527" w:rsidP="000C1527">
      <w:pPr>
        <w:pStyle w:val="Fuente"/>
      </w:pPr>
      <w:r w:rsidRPr="003E66FB">
        <w:t xml:space="preserve">Fuente: </w:t>
      </w:r>
      <w:r>
        <w:t>elaboración propia</w:t>
      </w:r>
    </w:p>
    <w:p w14:paraId="203A8A28" w14:textId="02B092AC" w:rsidR="002F1140" w:rsidRPr="00D13A2A" w:rsidRDefault="00E36A05" w:rsidP="002F1140">
      <w:r>
        <w:t>Para los polos de Balanceo Holandés en la Figura 9, s</w:t>
      </w:r>
      <w:r w:rsidR="002F1140">
        <w:t xml:space="preserve">e puede observar un claro descenso </w:t>
      </w:r>
      <w:r>
        <w:t xml:space="preserve">del amortiguamiento </w:t>
      </w:r>
      <w:r w:rsidR="002F1140">
        <w:t>en la franja central mientras que aumenta significativamente en los extremos. Del mismo modo se comporta la frecuencia natural</w:t>
      </w:r>
      <w:r>
        <w:t>;</w:t>
      </w:r>
      <w:r w:rsidR="002F1140" w:rsidRPr="00D13A2A">
        <w:t xml:space="preserve"> se observa un </w:t>
      </w:r>
      <w:r w:rsidR="002F1140">
        <w:t xml:space="preserve">comportamiento </w:t>
      </w:r>
      <w:r w:rsidR="002F1140" w:rsidRPr="00D13A2A">
        <w:t xml:space="preserve">positivo en el intervalo </w:t>
      </w:r>
      <m:oMath>
        <m:sSub>
          <m:sSubPr>
            <m:ctrlPr>
              <w:rPr>
                <w:rFonts w:ascii="Cambria Math" w:hAnsi="Cambria Math"/>
                <w:i/>
              </w:rPr>
            </m:ctrlPr>
          </m:sSubPr>
          <m:e>
            <m:r>
              <w:rPr>
                <w:rFonts w:ascii="Cambria Math" w:hAnsi="Cambria Math"/>
              </w:rPr>
              <m:t>l</m:t>
            </m:r>
          </m:e>
          <m:sub>
            <m:r>
              <w:rPr>
                <w:rFonts w:ascii="Cambria Math" w:hAnsi="Cambria Math"/>
              </w:rPr>
              <m:t>b</m:t>
            </m:r>
          </m:sub>
        </m:sSub>
        <m:r>
          <w:rPr>
            <w:rFonts w:ascii="Cambria Math" w:hAnsi="Cambria Math"/>
          </w:rPr>
          <m:t>ϵ [0.35, 0.42]</m:t>
        </m:r>
      </m:oMath>
      <w:del w:id="1862" w:author="David Villota Miranda" w:date="2021-09-26T18:50:00Z">
        <w:r w:rsidR="002F1140" w:rsidRPr="009D480A" w:rsidDel="0005041D">
          <w:delText xml:space="preserve"> </w:delText>
        </w:r>
      </w:del>
      <w:r w:rsidR="002F1140" w:rsidRPr="009D480A">
        <w:t>.</w:t>
      </w:r>
      <w:ins w:id="1863" w:author="David Villota Miranda" w:date="2021-09-26T18:50:00Z">
        <w:r w:rsidR="0005041D">
          <w:t xml:space="preserve"> </w:t>
        </w:r>
      </w:ins>
      <w:r w:rsidR="002F1140">
        <w:t>Cabe destacar que ambos parámetros</w:t>
      </w:r>
      <w:r>
        <w:t xml:space="preserve"> (amortiguamiento y frecuencia natural)</w:t>
      </w:r>
      <w:r w:rsidR="002F1140">
        <w:t xml:space="preserve"> son bastante insensibles ante la variación del porcentaje en cuerda ya que, como se puede observar</w:t>
      </w:r>
      <w:r w:rsidR="002F1140" w:rsidRPr="00096AAA">
        <w:t xml:space="preserve">, todos los estudios están acotados en un </w:t>
      </w:r>
      <w:r w:rsidR="002D67A3" w:rsidRPr="00096AAA">
        <w:t>intervalo muy</w:t>
      </w:r>
      <w:r w:rsidR="002F1140" w:rsidRPr="00096AAA">
        <w:t xml:space="preserve"> pequeño.</w:t>
      </w:r>
    </w:p>
    <w:p w14:paraId="00D2DFB3" w14:textId="519D6048" w:rsidR="002F1140" w:rsidRPr="000C1527" w:rsidRDefault="000C1527" w:rsidP="000C1527">
      <w:pPr>
        <w:pStyle w:val="Figuras"/>
        <w:rPr>
          <w:color w:val="FF0000"/>
        </w:rPr>
      </w:pPr>
      <w:r w:rsidRPr="00E649D6">
        <w:rPr>
          <w:rStyle w:val="negrita"/>
          <w:i w:val="0"/>
          <w:iCs/>
        </w:rPr>
        <w:t xml:space="preserve">FIGURA </w:t>
      </w:r>
      <w:r>
        <w:rPr>
          <w:rStyle w:val="negrita"/>
          <w:i w:val="0"/>
          <w:iCs/>
        </w:rPr>
        <w:t>1</w:t>
      </w:r>
      <w:r w:rsidR="00C3225B">
        <w:rPr>
          <w:rStyle w:val="negrita"/>
          <w:i w:val="0"/>
          <w:iCs/>
        </w:rPr>
        <w:t>0</w:t>
      </w:r>
      <w:r w:rsidRPr="00E649D6">
        <w:rPr>
          <w:rStyle w:val="negrita"/>
          <w:i w:val="0"/>
          <w:iCs/>
        </w:rPr>
        <w:t>.</w:t>
      </w:r>
      <w:r>
        <w:t xml:space="preserve"> </w:t>
      </w:r>
      <w:ins w:id="1864" w:author="David Villota Miranda" w:date="2021-09-29T23:29:00Z">
        <w:r w:rsidR="008E6BFB" w:rsidRPr="008E6BFB">
          <w:t xml:space="preserve">Tiempos de mitigación (polos de Balance) y de ampliación (polos Espiral) </w:t>
        </w:r>
      </w:ins>
      <w:del w:id="1865" w:author="David Villota Miranda" w:date="2021-09-29T23:29:00Z">
        <w:r w:rsidRPr="00F76988" w:rsidDel="008E6BFB">
          <w:delText>Tiempos mitigación y ampliación</w:delText>
        </w:r>
        <w:r w:rsidR="00C3225B" w:rsidDel="008E6BFB">
          <w:rPr>
            <w:color w:val="FF0000"/>
          </w:rPr>
          <w:delText>.</w:delText>
        </w:r>
      </w:del>
    </w:p>
    <w:p w14:paraId="34DC8E39" w14:textId="5D4E8830" w:rsidR="002F1140" w:rsidDel="00871F42" w:rsidRDefault="00E81336">
      <w:pPr>
        <w:pStyle w:val="Fuente"/>
        <w:rPr>
          <w:del w:id="1866" w:author="David Villota Miranda" w:date="2021-09-27T23:00:00Z"/>
        </w:rPr>
        <w:pPrChange w:id="1867" w:author="David Villota Miranda" w:date="2021-09-27T23:00:00Z">
          <w:pPr>
            <w:pStyle w:val="Sangra2detindependiente"/>
            <w:ind w:left="-426" w:firstLine="426"/>
            <w:jc w:val="center"/>
          </w:pPr>
        </w:pPrChange>
      </w:pPr>
      <w:ins w:id="1868" w:author="David Villota Miranda" w:date="2021-09-30T18:58:00Z">
        <w:r>
          <w:rPr>
            <w:noProof/>
          </w:rPr>
          <w:drawing>
            <wp:inline distT="0" distB="0" distL="0" distR="0" wp14:anchorId="5811E80D" wp14:editId="3FCAACA8">
              <wp:extent cx="3845560" cy="166522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57573" cy="1670422"/>
                      </a:xfrm>
                      <a:prstGeom prst="rect">
                        <a:avLst/>
                      </a:prstGeom>
                    </pic:spPr>
                  </pic:pic>
                </a:graphicData>
              </a:graphic>
            </wp:inline>
          </w:drawing>
        </w:r>
      </w:ins>
      <w:ins w:id="1869" w:author="David Villota Miranda" w:date="2021-09-27T18:17:00Z">
        <w:r w:rsidR="00A45E33">
          <w:rPr>
            <w:noProof/>
          </w:rPr>
          <mc:AlternateContent>
            <mc:Choice Requires="wps">
              <w:drawing>
                <wp:anchor distT="0" distB="0" distL="114300" distR="114300" simplePos="0" relativeHeight="251663360" behindDoc="0" locked="0" layoutInCell="1" allowOverlap="1" wp14:anchorId="6EF8A574" wp14:editId="4E9D2C26">
                  <wp:simplePos x="0" y="0"/>
                  <wp:positionH relativeFrom="column">
                    <wp:posOffset>3527853</wp:posOffset>
                  </wp:positionH>
                  <wp:positionV relativeFrom="paragraph">
                    <wp:posOffset>1636395</wp:posOffset>
                  </wp:positionV>
                  <wp:extent cx="117231" cy="123092"/>
                  <wp:effectExtent l="0" t="0" r="16510" b="10795"/>
                  <wp:wrapNone/>
                  <wp:docPr id="18" name="Rectángulo 18"/>
                  <wp:cNvGraphicFramePr/>
                  <a:graphic xmlns:a="http://schemas.openxmlformats.org/drawingml/2006/main">
                    <a:graphicData uri="http://schemas.microsoft.com/office/word/2010/wordprocessingShape">
                      <wps:wsp>
                        <wps:cNvSpPr/>
                        <wps:spPr>
                          <a:xfrm>
                            <a:off x="0" y="0"/>
                            <a:ext cx="117231" cy="12309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C54753" id="Rectángulo 18" o:spid="_x0000_s1026" style="position:absolute;margin-left:277.8pt;margin-top:128.85pt;width:9.25pt;height:9.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" fillcolor="white [3212]" strokecolor="white [3212]" strokeweight="1pt"/>
              </w:pict>
            </mc:Fallback>
          </mc:AlternateContent>
        </w:r>
      </w:ins>
      <w:del w:id="1870" w:author="David Villota Miranda" w:date="2021-09-30T18:58:00Z">
        <w:r w:rsidR="00C70172" w:rsidDel="00E81336">
          <w:rPr>
            <w:noProof/>
          </w:rPr>
          <w:drawing>
            <wp:inline distT="0" distB="0" distL="0" distR="0" wp14:anchorId="7C261369" wp14:editId="28CB8D81">
              <wp:extent cx="4030675" cy="1937681"/>
              <wp:effectExtent l="0" t="0" r="8255" b="5715"/>
              <wp:docPr id="23" name="Imagen 23"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superficie&#10;&#10;Descripción generada automáticamente"/>
                      <pic:cNvPicPr/>
                    </pic:nvPicPr>
                    <pic:blipFill>
                      <a:blip r:embed="rId22"/>
                      <a:stretch>
                        <a:fillRect/>
                      </a:stretch>
                    </pic:blipFill>
                    <pic:spPr>
                      <a:xfrm>
                        <a:off x="0" y="0"/>
                        <a:ext cx="4030675" cy="1937681"/>
                      </a:xfrm>
                      <a:prstGeom prst="rect">
                        <a:avLst/>
                      </a:prstGeom>
                    </pic:spPr>
                  </pic:pic>
                </a:graphicData>
              </a:graphic>
            </wp:inline>
          </w:drawing>
        </w:r>
      </w:del>
    </w:p>
    <w:p w14:paraId="64BBD2CE" w14:textId="77777777" w:rsidR="000C1527" w:rsidRPr="005C13AC" w:rsidRDefault="000C1527">
      <w:pPr>
        <w:pStyle w:val="Fuente"/>
      </w:pPr>
      <w:r w:rsidRPr="003E66FB">
        <w:t xml:space="preserve">Fuente: </w:t>
      </w:r>
      <w:r>
        <w:t>elaboración propia</w:t>
      </w:r>
    </w:p>
    <w:p w14:paraId="6813DAC5" w14:textId="1AD8D208" w:rsidR="002F1140" w:rsidRPr="00BA7E13" w:rsidRDefault="00791E8D" w:rsidP="002F1140">
      <w:pPr>
        <w:spacing w:before="240"/>
      </w:pPr>
      <w:r w:rsidRPr="00F107BB">
        <w:lastRenderedPageBreak/>
        <w:t xml:space="preserve">La Figura 10 muestra la </w:t>
      </w:r>
      <w:r w:rsidR="00E36A05" w:rsidRPr="00F107BB">
        <w:t>caracterización del comportamiento de los polos reales</w:t>
      </w:r>
      <w:r w:rsidRPr="00F107BB">
        <w:t xml:space="preserve">. </w:t>
      </w:r>
      <w:r w:rsidR="002F1140" w:rsidRPr="00F107BB">
        <w:t xml:space="preserve">Desde el punto de vista de los tiempos de ampliación y mitigación, se puede observar una correlación entre el tiempo </w:t>
      </w:r>
      <w:del w:id="1871" w:author="David Villota Miranda" w:date="2021-09-30T17:32:00Z">
        <w:r w:rsidR="002F1140" w:rsidRPr="00790DEE" w:rsidDel="003207A8">
          <w:rPr>
            <w:rPrChange w:id="1872" w:author="David Villota Miranda" w:date="2021-09-30T17:54:00Z">
              <w:rPr/>
            </w:rPrChange>
          </w:rPr>
          <w:delText xml:space="preserve">de </w:delText>
        </w:r>
      </w:del>
      <w:ins w:id="1873" w:author="David Villota Miranda" w:date="2021-09-30T17:32:00Z">
        <w:r w:rsidR="003207A8" w:rsidRPr="00790DEE">
          <w:rPr>
            <w:rPrChange w:id="1874" w:author="David Villota Miranda" w:date="2021-09-30T17:54:00Z">
              <w:rPr>
                <w:highlight w:val="cyan"/>
              </w:rPr>
            </w:rPrChange>
          </w:rPr>
          <w:t>necesario para</w:t>
        </w:r>
        <w:r w:rsidR="003207A8" w:rsidRPr="00F107BB">
          <w:t xml:space="preserve"> </w:t>
        </w:r>
      </w:ins>
      <w:r w:rsidR="002F1140" w:rsidRPr="00F107BB">
        <w:t xml:space="preserve">doblar la amplitud del modo espiral y la </w:t>
      </w:r>
      <w:del w:id="1875" w:author="David Villota Miranda" w:date="2021-09-29T23:47:00Z">
        <w:r w:rsidR="002F1140" w:rsidRPr="00790DEE" w:rsidDel="00A45677">
          <w:rPr>
            <w:rPrChange w:id="1876" w:author="David Villota Miranda" w:date="2021-09-30T17:54:00Z">
              <w:rPr/>
            </w:rPrChange>
          </w:rPr>
          <w:delText>longitud de la superficie de control</w:delText>
        </w:r>
      </w:del>
      <w:ins w:id="1877" w:author="David Villota Miranda" w:date="2021-09-29T23:47:00Z">
        <w:r w:rsidR="00A45677" w:rsidRPr="00790DEE">
          <w:rPr>
            <w:rPrChange w:id="1878" w:author="David Villota Miranda" w:date="2021-09-30T17:54:00Z">
              <w:rPr/>
            </w:rPrChange>
          </w:rPr>
          <w:t>pos</w:t>
        </w:r>
      </w:ins>
      <w:ins w:id="1879" w:author="David Villota Miranda" w:date="2021-09-29T23:48:00Z">
        <w:r w:rsidR="00A45677" w:rsidRPr="00790DEE">
          <w:rPr>
            <w:rPrChange w:id="1880" w:author="David Villota Miranda" w:date="2021-09-30T17:54:00Z">
              <w:rPr/>
            </w:rPrChange>
          </w:rPr>
          <w:t>ición del centroide</w:t>
        </w:r>
      </w:ins>
      <w:r w:rsidR="002F1140" w:rsidRPr="00790DEE">
        <w:rPr>
          <w:rPrChange w:id="1881" w:author="David Villota Miranda" w:date="2021-09-30T17:54:00Z">
            <w:rPr/>
          </w:rPrChange>
        </w:rPr>
        <w:t xml:space="preserve">. A medida que la </w:t>
      </w:r>
      <w:del w:id="1882" w:author="David Villota Miranda" w:date="2021-09-29T23:48:00Z">
        <w:r w:rsidR="002F1140" w:rsidRPr="00790DEE" w:rsidDel="00A45677">
          <w:rPr>
            <w:rPrChange w:id="1883" w:author="David Villota Miranda" w:date="2021-09-30T17:54:00Z">
              <w:rPr/>
            </w:rPrChange>
          </w:rPr>
          <w:delText xml:space="preserve">longitud </w:delText>
        </w:r>
      </w:del>
      <w:ins w:id="1884" w:author="David Villota Miranda" w:date="2021-09-29T23:48:00Z">
        <w:r w:rsidR="00A45677" w:rsidRPr="00790DEE">
          <w:rPr>
            <w:rPrChange w:id="1885" w:author="David Villota Miranda" w:date="2021-09-30T17:54:00Z">
              <w:rPr/>
            </w:rPrChange>
          </w:rPr>
          <w:t xml:space="preserve">distancia </w:t>
        </w:r>
      </w:ins>
      <m:oMath>
        <m:sSub>
          <m:sSubPr>
            <m:ctrlPr>
              <w:ins w:id="1886" w:author="David Villota Miranda" w:date="2021-09-29T23:48:00Z">
                <w:rPr>
                  <w:rFonts w:ascii="Cambria Math" w:hAnsi="Cambria Math"/>
                  <w:i/>
                  <w:rPrChange w:id="1887" w:author="David Villota Miranda" w:date="2021-09-30T17:54:00Z">
                    <w:rPr>
                      <w:rFonts w:ascii="Cambria Math" w:hAnsi="Cambria Math"/>
                      <w:i/>
                      <w:highlight w:val="cyan"/>
                    </w:rPr>
                  </w:rPrChange>
                </w:rPr>
              </w:ins>
            </m:ctrlPr>
          </m:sSubPr>
          <m:e>
            <m:r>
              <w:ins w:id="1888" w:author="David Villota Miranda" w:date="2021-09-29T23:48:00Z">
                <w:rPr>
                  <w:rFonts w:ascii="Cambria Math" w:hAnsi="Cambria Math"/>
                  <w:rPrChange w:id="1889" w:author="David Villota Miranda" w:date="2021-09-30T17:54:00Z">
                    <w:rPr>
                      <w:rFonts w:ascii="Cambria Math" w:hAnsi="Cambria Math"/>
                    </w:rPr>
                  </w:rPrChange>
                </w:rPr>
                <m:t>l</m:t>
              </w:ins>
            </m:r>
          </m:e>
          <m:sub>
            <m:r>
              <w:ins w:id="1890" w:author="David Villota Miranda" w:date="2021-09-29T23:48:00Z">
                <w:rPr>
                  <w:rFonts w:ascii="Cambria Math" w:hAnsi="Cambria Math"/>
                  <w:rPrChange w:id="1891" w:author="David Villota Miranda" w:date="2021-09-30T17:54:00Z">
                    <w:rPr>
                      <w:rFonts w:ascii="Cambria Math" w:hAnsi="Cambria Math"/>
                    </w:rPr>
                  </w:rPrChange>
                </w:rPr>
                <m:t>b</m:t>
              </w:ins>
            </m:r>
          </m:sub>
        </m:sSub>
      </m:oMath>
      <w:ins w:id="1892" w:author="David Villota Miranda" w:date="2021-09-29T23:48:00Z">
        <w:r w:rsidR="00A45677" w:rsidRPr="00F107BB">
          <w:t xml:space="preserve"> </w:t>
        </w:r>
      </w:ins>
      <w:r w:rsidR="002F1140" w:rsidRPr="00F107BB">
        <w:t xml:space="preserve">se reduce, el tiempo </w:t>
      </w:r>
      <w:del w:id="1893" w:author="David Villota Miranda" w:date="2021-09-30T17:50:00Z">
        <w:r w:rsidR="002F1140" w:rsidRPr="00790DEE" w:rsidDel="00790DEE">
          <w:rPr>
            <w:rPrChange w:id="1894" w:author="David Villota Miranda" w:date="2021-09-30T17:54:00Z">
              <w:rPr/>
            </w:rPrChange>
          </w:rPr>
          <w:delText xml:space="preserve">aumenta </w:delText>
        </w:r>
      </w:del>
      <w:ins w:id="1895" w:author="David Villota Miranda" w:date="2021-09-30T17:50:00Z">
        <w:r w:rsidR="00790DEE" w:rsidRPr="00790DEE">
          <w:rPr>
            <w:rPrChange w:id="1896" w:author="David Villota Miranda" w:date="2021-09-30T17:54:00Z">
              <w:rPr>
                <w:highlight w:val="cyan"/>
              </w:rPr>
            </w:rPrChange>
          </w:rPr>
          <w:t>disminuye</w:t>
        </w:r>
        <w:r w:rsidR="00790DEE" w:rsidRPr="00F107BB">
          <w:t xml:space="preserve"> </w:t>
        </w:r>
      </w:ins>
      <w:del w:id="1897" w:author="David Villota Miranda" w:date="2021-09-30T17:40:00Z">
        <w:r w:rsidR="002F1140" w:rsidRPr="00790DEE" w:rsidDel="00CA33BB">
          <w:rPr>
            <w:rPrChange w:id="1898" w:author="David Villota Miranda" w:date="2021-09-30T17:54:00Z">
              <w:rPr/>
            </w:rPrChange>
          </w:rPr>
          <w:delText>exponencialmente</w:delText>
        </w:r>
      </w:del>
      <w:ins w:id="1899" w:author="David Villota Miranda" w:date="2021-09-30T17:40:00Z">
        <w:r w:rsidR="00CA33BB" w:rsidRPr="00790DEE">
          <w:rPr>
            <w:rPrChange w:id="1900" w:author="David Villota Miranda" w:date="2021-09-30T17:54:00Z">
              <w:rPr>
                <w:highlight w:val="cyan"/>
              </w:rPr>
            </w:rPrChange>
          </w:rPr>
          <w:t>con una pendiente muy pronunciada</w:t>
        </w:r>
      </w:ins>
      <w:ins w:id="1901" w:author="David Villota Miranda" w:date="2021-09-30T17:52:00Z">
        <w:r w:rsidR="00790DEE" w:rsidRPr="00790DEE">
          <w:rPr>
            <w:rPrChange w:id="1902" w:author="David Villota Miranda" w:date="2021-09-30T17:54:00Z">
              <w:rPr>
                <w:highlight w:val="cyan"/>
              </w:rPr>
            </w:rPrChange>
          </w:rPr>
          <w:t xml:space="preserve"> hasta estabilizarse en la zona central </w:t>
        </w:r>
      </w:ins>
      <m:oMath>
        <m:sSub>
          <m:sSubPr>
            <m:ctrlPr>
              <w:ins w:id="1903" w:author="David Villota Miranda" w:date="2021-09-30T17:52:00Z">
                <w:rPr>
                  <w:rFonts w:ascii="Cambria Math" w:hAnsi="Cambria Math"/>
                  <w:i/>
                  <w:rPrChange w:id="1904" w:author="David Villota Miranda" w:date="2021-09-30T17:54:00Z">
                    <w:rPr>
                      <w:rFonts w:ascii="Cambria Math" w:hAnsi="Cambria Math"/>
                      <w:i/>
                      <w:highlight w:val="cyan"/>
                    </w:rPr>
                  </w:rPrChange>
                </w:rPr>
              </w:ins>
            </m:ctrlPr>
          </m:sSubPr>
          <m:e>
            <m:r>
              <w:ins w:id="1905" w:author="David Villota Miranda" w:date="2021-09-30T17:52:00Z">
                <w:rPr>
                  <w:rFonts w:ascii="Cambria Math" w:hAnsi="Cambria Math"/>
                  <w:rPrChange w:id="1906" w:author="David Villota Miranda" w:date="2021-09-30T17:54:00Z">
                    <w:rPr>
                      <w:rFonts w:ascii="Cambria Math" w:hAnsi="Cambria Math"/>
                      <w:highlight w:val="cyan"/>
                    </w:rPr>
                  </w:rPrChange>
                </w:rPr>
                <m:t>l</m:t>
              </w:ins>
            </m:r>
          </m:e>
          <m:sub>
            <m:r>
              <w:ins w:id="1907" w:author="David Villota Miranda" w:date="2021-09-30T17:52:00Z">
                <w:rPr>
                  <w:rFonts w:ascii="Cambria Math" w:hAnsi="Cambria Math"/>
                  <w:rPrChange w:id="1908" w:author="David Villota Miranda" w:date="2021-09-30T17:54:00Z">
                    <w:rPr>
                      <w:rFonts w:ascii="Cambria Math" w:hAnsi="Cambria Math"/>
                      <w:highlight w:val="cyan"/>
                    </w:rPr>
                  </w:rPrChange>
                </w:rPr>
                <m:t>b</m:t>
              </w:ins>
            </m:r>
          </m:sub>
        </m:sSub>
        <m:r>
          <w:ins w:id="1909" w:author="David Villota Miranda" w:date="2021-09-30T17:52:00Z">
            <w:rPr>
              <w:rFonts w:ascii="Cambria Math" w:hAnsi="Cambria Math"/>
              <w:rPrChange w:id="1910" w:author="David Villota Miranda" w:date="2021-09-30T17:54:00Z">
                <w:rPr>
                  <w:rFonts w:ascii="Cambria Math" w:hAnsi="Cambria Math"/>
                  <w:highlight w:val="cyan"/>
                </w:rPr>
              </w:rPrChange>
            </w:rPr>
            <m:t>ϵ [0.</m:t>
          </w:ins>
        </m:r>
        <m:r>
          <w:ins w:id="1911" w:author="David Villota Miranda" w:date="2021-09-30T17:53:00Z">
            <w:rPr>
              <w:rFonts w:ascii="Cambria Math" w:hAnsi="Cambria Math"/>
              <w:rPrChange w:id="1912" w:author="David Villota Miranda" w:date="2021-09-30T17:54:00Z">
                <w:rPr>
                  <w:rFonts w:ascii="Cambria Math" w:hAnsi="Cambria Math"/>
                  <w:highlight w:val="cyan"/>
                </w:rPr>
              </w:rPrChange>
            </w:rPr>
            <m:t>3</m:t>
          </w:ins>
        </m:r>
        <m:r>
          <w:ins w:id="1913" w:author="David Villota Miranda" w:date="2021-09-30T17:52:00Z">
            <w:rPr>
              <w:rFonts w:ascii="Cambria Math" w:hAnsi="Cambria Math"/>
              <w:rPrChange w:id="1914" w:author="David Villota Miranda" w:date="2021-09-30T17:54:00Z">
                <w:rPr>
                  <w:rFonts w:ascii="Cambria Math" w:hAnsi="Cambria Math"/>
                  <w:highlight w:val="cyan"/>
                </w:rPr>
              </w:rPrChange>
            </w:rPr>
            <m:t>5, 0.4</m:t>
          </w:ins>
        </m:r>
        <m:r>
          <w:ins w:id="1915" w:author="David Villota Miranda" w:date="2021-09-30T17:53:00Z">
            <w:rPr>
              <w:rFonts w:ascii="Cambria Math" w:hAnsi="Cambria Math"/>
              <w:rPrChange w:id="1916" w:author="David Villota Miranda" w:date="2021-09-30T17:54:00Z">
                <w:rPr>
                  <w:rFonts w:ascii="Cambria Math" w:hAnsi="Cambria Math"/>
                  <w:highlight w:val="cyan"/>
                </w:rPr>
              </w:rPrChange>
            </w:rPr>
            <m:t>0</m:t>
          </w:ins>
        </m:r>
        <m:r>
          <w:ins w:id="1917" w:author="David Villota Miranda" w:date="2021-09-30T17:52:00Z">
            <w:rPr>
              <w:rFonts w:ascii="Cambria Math" w:hAnsi="Cambria Math"/>
              <w:rPrChange w:id="1918" w:author="David Villota Miranda" w:date="2021-09-30T17:54:00Z">
                <w:rPr>
                  <w:rFonts w:ascii="Cambria Math" w:hAnsi="Cambria Math"/>
                  <w:highlight w:val="cyan"/>
                </w:rPr>
              </w:rPrChange>
            </w:rPr>
            <m:t>]</m:t>
          </w:ins>
        </m:r>
      </m:oMath>
      <w:r w:rsidR="002F1140" w:rsidRPr="00F107BB">
        <w:t>.</w:t>
      </w:r>
      <w:del w:id="1919" w:author="David Villota Miranda" w:date="2021-09-30T17:52:00Z">
        <w:r w:rsidR="002F1140" w:rsidRPr="00790DEE" w:rsidDel="00790DEE">
          <w:rPr>
            <w:rPrChange w:id="1920" w:author="David Villota Miranda" w:date="2021-09-30T17:54:00Z">
              <w:rPr/>
            </w:rPrChange>
          </w:rPr>
          <w:delText xml:space="preserve"> Este efecto es claramente observable en el intervalo </w:delText>
        </w:r>
      </w:del>
      <m:oMath>
        <m:sSub>
          <m:sSubPr>
            <m:ctrlPr>
              <w:del w:id="1921" w:author="David Villota Miranda" w:date="2021-09-30T17:52:00Z">
                <w:rPr>
                  <w:rFonts w:ascii="Cambria Math" w:hAnsi="Cambria Math"/>
                  <w:i/>
                  <w:rPrChange w:id="1922" w:author="David Villota Miranda" w:date="2021-09-30T17:54:00Z">
                    <w:rPr>
                      <w:rFonts w:ascii="Cambria Math" w:hAnsi="Cambria Math"/>
                      <w:i/>
                      <w:highlight w:val="cyan"/>
                    </w:rPr>
                  </w:rPrChange>
                </w:rPr>
              </w:del>
            </m:ctrlPr>
          </m:sSubPr>
          <m:e>
            <m:r>
              <w:del w:id="1923" w:author="David Villota Miranda" w:date="2021-09-30T17:52:00Z">
                <w:rPr>
                  <w:rFonts w:ascii="Cambria Math" w:hAnsi="Cambria Math"/>
                  <w:rPrChange w:id="1924" w:author="David Villota Miranda" w:date="2021-09-30T17:54:00Z">
                    <w:rPr>
                      <w:rFonts w:ascii="Cambria Math" w:hAnsi="Cambria Math"/>
                    </w:rPr>
                  </w:rPrChange>
                </w:rPr>
                <m:t>l</m:t>
              </w:del>
            </m:r>
          </m:e>
          <m:sub>
            <m:r>
              <w:del w:id="1925" w:author="David Villota Miranda" w:date="2021-09-30T17:52:00Z">
                <w:rPr>
                  <w:rFonts w:ascii="Cambria Math" w:hAnsi="Cambria Math"/>
                  <w:rPrChange w:id="1926" w:author="David Villota Miranda" w:date="2021-09-30T17:54:00Z">
                    <w:rPr>
                      <w:rFonts w:ascii="Cambria Math" w:hAnsi="Cambria Math"/>
                    </w:rPr>
                  </w:rPrChange>
                </w:rPr>
                <m:t>b</m:t>
              </w:del>
            </m:r>
          </m:sub>
        </m:sSub>
        <m:r>
          <w:del w:id="1927" w:author="David Villota Miranda" w:date="2021-09-30T17:52:00Z">
            <w:rPr>
              <w:rFonts w:ascii="Cambria Math" w:hAnsi="Cambria Math"/>
              <w:rPrChange w:id="1928" w:author="David Villota Miranda" w:date="2021-09-30T17:54:00Z">
                <w:rPr>
                  <w:rFonts w:ascii="Cambria Math" w:hAnsi="Cambria Math"/>
                </w:rPr>
              </w:rPrChange>
            </w:rPr>
            <m:t>ϵ [0.45, 0.475]</m:t>
          </w:del>
        </m:r>
      </m:oMath>
      <w:del w:id="1929" w:author="David Villota Miranda" w:date="2021-09-30T17:52:00Z">
        <w:r w:rsidR="002F1140" w:rsidRPr="00790DEE" w:rsidDel="00790DEE">
          <w:rPr>
            <w:rPrChange w:id="1930" w:author="David Villota Miranda" w:date="2021-09-30T17:54:00Z">
              <w:rPr/>
            </w:rPrChange>
          </w:rPr>
          <w:delText>.</w:delText>
        </w:r>
      </w:del>
      <w:r w:rsidR="002F1140" w:rsidRPr="00790DEE">
        <w:rPr>
          <w:rPrChange w:id="1931" w:author="David Villota Miranda" w:date="2021-09-30T17:54:00Z">
            <w:rPr/>
          </w:rPrChange>
        </w:rPr>
        <w:t xml:space="preserve"> En </w:t>
      </w:r>
      <w:del w:id="1932" w:author="David Villota Miranda" w:date="2021-09-30T17:53:00Z">
        <w:r w:rsidR="002F1140" w:rsidRPr="00790DEE" w:rsidDel="00790DEE">
          <w:rPr>
            <w:rPrChange w:id="1933" w:author="David Villota Miranda" w:date="2021-09-30T17:54:00Z">
              <w:rPr/>
            </w:rPrChange>
          </w:rPr>
          <w:delText>el resto del espectro el</w:delText>
        </w:r>
      </w:del>
      <w:ins w:id="1934" w:author="David Villota Miranda" w:date="2021-09-30T17:53:00Z">
        <w:r w:rsidR="00790DEE" w:rsidRPr="00790DEE">
          <w:rPr>
            <w:rPrChange w:id="1935" w:author="David Villota Miranda" w:date="2021-09-30T17:54:00Z">
              <w:rPr>
                <w:highlight w:val="cyan"/>
              </w:rPr>
            </w:rPrChange>
          </w:rPr>
          <w:t>este intervalo, el</w:t>
        </w:r>
      </w:ins>
      <w:r w:rsidR="002F1140" w:rsidRPr="00F107BB">
        <w:t xml:space="preserve"> tiempo es más o menos constante en torno a los 30 segundos, lo cual es suficientemente grande como para poder </w:t>
      </w:r>
      <w:del w:id="1936" w:author="David Villota Miranda" w:date="2021-09-30T17:54:00Z">
        <w:r w:rsidR="002F1140" w:rsidRPr="00790DEE" w:rsidDel="00790DEE">
          <w:rPr>
            <w:rPrChange w:id="1937" w:author="David Villota Miranda" w:date="2021-09-30T17:54:00Z">
              <w:rPr/>
            </w:rPrChange>
          </w:rPr>
          <w:delText>volar sin ningún tipo de controlador.</w:delText>
        </w:r>
      </w:del>
      <w:ins w:id="1938" w:author="David Villota Miranda" w:date="2021-09-30T17:54:00Z">
        <w:r w:rsidR="00790DEE" w:rsidRPr="00790DEE">
          <w:rPr>
            <w:rPrChange w:id="1939" w:author="David Villota Miranda" w:date="2021-09-30T17:54:00Z">
              <w:rPr/>
            </w:rPrChange>
          </w:rPr>
          <w:t>volar cómodamente</w:t>
        </w:r>
        <w:r w:rsidR="00790DEE">
          <w:t>.</w:t>
        </w:r>
      </w:ins>
    </w:p>
    <w:p w14:paraId="4D20F684" w14:textId="5F4DA4E9" w:rsidR="002F1140" w:rsidRDefault="002F1140" w:rsidP="000C1527">
      <w:pPr>
        <w:spacing w:before="240"/>
      </w:pPr>
      <w:r w:rsidRPr="00BA7E13">
        <w:t xml:space="preserve">Por otro lado, se puede observar que el tiempo de mitigación en roll tiene una magnitud bastante pequeña en todo el espectro. </w:t>
      </w:r>
      <w:r>
        <w:t>L</w:t>
      </w:r>
      <w:r w:rsidRPr="00BA7E13">
        <w:t xml:space="preserve">a selección de la longitud óptima para la estabilidad lateral será condicionada únicamente por los polos de balanceo holandés y por lo tanto estará acotada en el intervalo </w:t>
      </w:r>
      <m:oMath>
        <m:sSub>
          <m:sSubPr>
            <m:ctrlPr>
              <w:rPr>
                <w:rFonts w:ascii="Cambria Math" w:hAnsi="Cambria Math"/>
                <w:i/>
              </w:rPr>
            </m:ctrlPr>
          </m:sSubPr>
          <m:e>
            <m:r>
              <w:rPr>
                <w:rFonts w:ascii="Cambria Math" w:hAnsi="Cambria Math"/>
              </w:rPr>
              <m:t>l</m:t>
            </m:r>
          </m:e>
          <m:sub>
            <m:r>
              <w:rPr>
                <w:rFonts w:ascii="Cambria Math" w:hAnsi="Cambria Math"/>
              </w:rPr>
              <m:t>b</m:t>
            </m:r>
          </m:sub>
        </m:sSub>
        <m:r>
          <w:rPr>
            <w:rFonts w:ascii="Cambria Math" w:hAnsi="Cambria Math"/>
          </w:rPr>
          <m:t>ϵ [0.35, 0.42]</m:t>
        </m:r>
      </m:oMath>
      <w:r w:rsidRPr="00BA7E13">
        <w:t xml:space="preserve"> .</w:t>
      </w:r>
    </w:p>
    <w:p w14:paraId="40BC5CC1" w14:textId="5B3D615C" w:rsidR="00BF5F54" w:rsidRPr="000C1527" w:rsidRDefault="00014A4F" w:rsidP="007E2D46">
      <w:pPr>
        <w:pStyle w:val="Ttulo3"/>
      </w:pPr>
      <w:ins w:id="1940" w:author="David Villota Miranda" w:date="2021-09-26T12:18:00Z">
        <w:r>
          <w:t>3</w:t>
        </w:r>
      </w:ins>
      <w:del w:id="1941" w:author="David Villota Miranda" w:date="2021-09-26T12:02:00Z">
        <w:r w:rsidR="00BF5F54" w:rsidDel="003518FD">
          <w:delText>3</w:delText>
        </w:r>
      </w:del>
      <w:r w:rsidR="00BF5F54">
        <w:t xml:space="preserve">.3.3 Posición </w:t>
      </w:r>
      <w:ins w:id="1942" w:author="David Villota Miranda" w:date="2021-09-29T23:32:00Z">
        <w:r w:rsidR="008E6BFB">
          <w:t>ó</w:t>
        </w:r>
      </w:ins>
      <w:del w:id="1943" w:author="David Villota Miranda" w:date="2021-09-29T23:32:00Z">
        <w:r w:rsidR="00BF5F54" w:rsidDel="008E6BFB">
          <w:delText>o</w:delText>
        </w:r>
      </w:del>
      <w:r w:rsidR="00BF5F54">
        <w:t>ptima del centroide</w:t>
      </w:r>
    </w:p>
    <w:p w14:paraId="3BC9E7A9" w14:textId="54C93FE9" w:rsidR="002F1140" w:rsidRPr="00133009" w:rsidRDefault="00791E8D" w:rsidP="000C1527">
      <w:pPr>
        <w:rPr>
          <w:b/>
        </w:rPr>
      </w:pPr>
      <w:r>
        <w:t xml:space="preserve">Finalmente, </w:t>
      </w:r>
      <w:r w:rsidR="002F1140" w:rsidRPr="00BA7E13">
        <w:t xml:space="preserve">se puede definir la solución </w:t>
      </w:r>
      <w:r>
        <w:t xml:space="preserve">más adecuada </w:t>
      </w:r>
      <w:r w:rsidR="002F1140" w:rsidRPr="00BA7E13">
        <w:t xml:space="preserve">como </w:t>
      </w:r>
      <w:r>
        <w:t>la combinación de intervalos óptimos para la estabilidad longitudinal y lateral :</w:t>
      </w:r>
    </w:p>
    <w:tbl>
      <w:tblPr>
        <w:tblStyle w:val="Tablaconcuadrcula"/>
        <w:tblW w:w="580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1134"/>
      </w:tblGrid>
      <w:tr w:rsidR="002F1140" w14:paraId="6AEDB3C3" w14:textId="77777777" w:rsidTr="007243F1">
        <w:trPr>
          <w:jc w:val="center"/>
        </w:trPr>
        <w:tc>
          <w:tcPr>
            <w:tcW w:w="4673" w:type="dxa"/>
            <w:vAlign w:val="center"/>
          </w:tcPr>
          <w:p w14:paraId="4BC91862" w14:textId="77777777" w:rsidR="002F1140" w:rsidRPr="00275396" w:rsidRDefault="00803318" w:rsidP="00916F2D">
            <w:pPr>
              <w:ind w:left="-393" w:right="-816"/>
              <w:jc w:val="cente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b</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0.365,0.44</m:t>
                    </m:r>
                  </m:e>
                </m:d>
                <m:r>
                  <w:rPr>
                    <w:rFonts w:ascii="Cambria Math" w:hAnsi="Cambria Math"/>
                  </w:rPr>
                  <m:t>∩</m:t>
                </m:r>
                <m:d>
                  <m:dPr>
                    <m:begChr m:val="["/>
                    <m:endChr m:val="]"/>
                    <m:ctrlPr>
                      <w:rPr>
                        <w:rFonts w:ascii="Cambria Math" w:hAnsi="Cambria Math"/>
                        <w:i/>
                      </w:rPr>
                    </m:ctrlPr>
                  </m:dPr>
                  <m:e>
                    <m:r>
                      <w:rPr>
                        <w:rFonts w:ascii="Cambria Math" w:hAnsi="Cambria Math"/>
                      </w:rPr>
                      <m:t>0.35, 0.42</m:t>
                    </m:r>
                  </m:e>
                </m:d>
                <m:r>
                  <w:rPr>
                    <w:rFonts w:ascii="Cambria Math" w:hAnsi="Cambria Math"/>
                  </w:rPr>
                  <m:t>=[0.365,0.42]</m:t>
                </m:r>
              </m:oMath>
            </m:oMathPara>
          </w:p>
        </w:tc>
        <w:tc>
          <w:tcPr>
            <w:tcW w:w="1134" w:type="dxa"/>
            <w:vAlign w:val="center"/>
          </w:tcPr>
          <w:p w14:paraId="7CB94735" w14:textId="77777777" w:rsidR="002F1140" w:rsidRPr="008E6BFB" w:rsidRDefault="002F1140" w:rsidP="00916F2D">
            <w:pPr>
              <w:pStyle w:val="Descripcin"/>
              <w:jc w:val="center"/>
              <w:rPr>
                <w:i w:val="0"/>
                <w:iCs w:val="0"/>
                <w:rPrChange w:id="1944" w:author="David Villota Miranda" w:date="2021-09-29T23:32:00Z">
                  <w:rPr/>
                </w:rPrChange>
              </w:rPr>
            </w:pPr>
            <w:r w:rsidRPr="008E6BFB">
              <w:rPr>
                <w:i w:val="0"/>
                <w:iCs w:val="0"/>
                <w:rPrChange w:id="1945" w:author="David Villota Miranda" w:date="2021-09-29T23:32:00Z">
                  <w:rPr/>
                </w:rPrChange>
              </w:rPr>
              <w:t xml:space="preserve">( </w:t>
            </w:r>
            <w:r w:rsidRPr="008E6BFB">
              <w:rPr>
                <w:i w:val="0"/>
                <w:iCs w:val="0"/>
                <w:lang w:val="es-ES"/>
                <w:rPrChange w:id="1946" w:author="David Villota Miranda" w:date="2021-09-29T23:32:00Z">
                  <w:rPr>
                    <w:lang w:val="es-ES"/>
                  </w:rPr>
                </w:rPrChange>
              </w:rPr>
              <w:fldChar w:fldCharType="begin"/>
            </w:r>
            <w:r w:rsidRPr="008E6BFB">
              <w:rPr>
                <w:i w:val="0"/>
                <w:iCs w:val="0"/>
                <w:rPrChange w:id="1947" w:author="David Villota Miranda" w:date="2021-09-29T23:32:00Z">
                  <w:rPr/>
                </w:rPrChange>
              </w:rPr>
              <w:instrText xml:space="preserve"> SEQ ( \* ARABIC </w:instrText>
            </w:r>
            <w:r w:rsidRPr="008E6BFB">
              <w:rPr>
                <w:i w:val="0"/>
                <w:iCs w:val="0"/>
                <w:lang w:val="es-ES"/>
                <w:rPrChange w:id="1948" w:author="David Villota Miranda" w:date="2021-09-29T23:32:00Z">
                  <w:rPr>
                    <w:noProof/>
                  </w:rPr>
                </w:rPrChange>
              </w:rPr>
              <w:fldChar w:fldCharType="separate"/>
            </w:r>
            <w:r w:rsidRPr="008E6BFB">
              <w:rPr>
                <w:i w:val="0"/>
                <w:iCs w:val="0"/>
                <w:noProof/>
                <w:rPrChange w:id="1949" w:author="David Villota Miranda" w:date="2021-09-29T23:32:00Z">
                  <w:rPr>
                    <w:noProof/>
                  </w:rPr>
                </w:rPrChange>
              </w:rPr>
              <w:t>19</w:t>
            </w:r>
            <w:r w:rsidRPr="008E6BFB">
              <w:rPr>
                <w:i w:val="0"/>
                <w:iCs w:val="0"/>
                <w:noProof/>
                <w:lang w:val="es-ES"/>
                <w:rPrChange w:id="1950" w:author="David Villota Miranda" w:date="2021-09-29T23:32:00Z">
                  <w:rPr>
                    <w:noProof/>
                  </w:rPr>
                </w:rPrChange>
              </w:rPr>
              <w:fldChar w:fldCharType="end"/>
            </w:r>
            <w:r w:rsidRPr="008E6BFB">
              <w:rPr>
                <w:i w:val="0"/>
                <w:iCs w:val="0"/>
                <w:rPrChange w:id="1951" w:author="David Villota Miranda" w:date="2021-09-29T23:32:00Z">
                  <w:rPr/>
                </w:rPrChange>
              </w:rPr>
              <w:t>)</w:t>
            </w:r>
          </w:p>
        </w:tc>
      </w:tr>
    </w:tbl>
    <w:p w14:paraId="469458C4" w14:textId="311BD4AC" w:rsidR="002F1140" w:rsidRPr="002F1140" w:rsidRDefault="002F1140" w:rsidP="002F1140">
      <w:pPr>
        <w:spacing w:before="240"/>
      </w:pPr>
      <w:r w:rsidRPr="00D13A2A">
        <w:t>Se seleccionará</w:t>
      </w:r>
      <w:r w:rsidR="00791E8D">
        <w:t xml:space="preserve"> como longitud óptima</w:t>
      </w:r>
      <w:r w:rsidRPr="00D13A2A">
        <w:t xml:space="preserve"> </w:t>
      </w:r>
      <m:oMath>
        <m:sSub>
          <m:sSubPr>
            <m:ctrlPr>
              <w:rPr>
                <w:rFonts w:ascii="Cambria Math" w:hAnsi="Cambria Math"/>
                <w:i/>
              </w:rPr>
            </m:ctrlPr>
          </m:sSubPr>
          <m:e>
            <m:r>
              <w:rPr>
                <w:rFonts w:ascii="Cambria Math" w:hAnsi="Cambria Math"/>
              </w:rPr>
              <m:t>l</m:t>
            </m:r>
          </m:e>
          <m:sub>
            <m:r>
              <w:rPr>
                <w:rFonts w:ascii="Cambria Math" w:hAnsi="Cambria Math"/>
              </w:rPr>
              <m:t>b</m:t>
            </m:r>
          </m:sub>
        </m:sSub>
        <m:r>
          <w:rPr>
            <w:rFonts w:ascii="Cambria Math" w:hAnsi="Cambria Math"/>
          </w:rPr>
          <m:t>=0.375</m:t>
        </m:r>
      </m:oMath>
      <w:r w:rsidR="00791E8D">
        <w:t xml:space="preserve">, </w:t>
      </w:r>
      <w:r w:rsidRPr="00D13A2A">
        <w:t xml:space="preserve"> que coincide con la mitad del ala exactamente, para proseguir el estudio de cara a seleccionar la cuerda óptima.</w:t>
      </w:r>
    </w:p>
    <w:p w14:paraId="2C5D68F4" w14:textId="56748ACE" w:rsidR="00873BDD" w:rsidRDefault="00873BDD" w:rsidP="00873BDD">
      <w:pPr>
        <w:pStyle w:val="Ttulo2"/>
      </w:pPr>
      <w:del w:id="1952" w:author="David Villota Miranda" w:date="2021-09-26T12:03:00Z">
        <w:r w:rsidDel="003518FD">
          <w:delText>3</w:delText>
        </w:r>
      </w:del>
      <w:ins w:id="1953" w:author="David Villota Miranda" w:date="2021-09-26T12:18:00Z">
        <w:r w:rsidR="00014A4F">
          <w:t>3</w:t>
        </w:r>
      </w:ins>
      <w:r>
        <w:t>.4 Porcentaje en cuerda</w:t>
      </w:r>
    </w:p>
    <w:p w14:paraId="5A96C033" w14:textId="55A83FAF" w:rsidR="002F1140" w:rsidDel="00005C33" w:rsidRDefault="00BF5F54">
      <w:pPr>
        <w:rPr>
          <w:del w:id="1954" w:author="David Villota Miranda" w:date="2021-09-27T23:00:00Z"/>
        </w:rPr>
      </w:pPr>
      <w:r>
        <w:t>En esta caso, las simulaciones se realizan fijando la longitud en</w:t>
      </w:r>
      <w:r w:rsidRPr="005A5458">
        <w:t xml:space="preserve"> </w:t>
      </w:r>
      <m:oMath>
        <m:sSub>
          <m:sSubPr>
            <m:ctrlPr>
              <w:rPr>
                <w:rFonts w:ascii="Cambria Math" w:hAnsi="Cambria Math"/>
                <w:i/>
              </w:rPr>
            </m:ctrlPr>
          </m:sSubPr>
          <m:e>
            <m:r>
              <w:rPr>
                <w:rFonts w:ascii="Cambria Math" w:hAnsi="Cambria Math"/>
              </w:rPr>
              <m:t>l</m:t>
            </m:r>
          </m:e>
          <m:sub>
            <m:r>
              <w:rPr>
                <w:rFonts w:ascii="Cambria Math" w:hAnsi="Cambria Math"/>
              </w:rPr>
              <m:t>b</m:t>
            </m:r>
          </m:sub>
        </m:sSub>
        <m:r>
          <w:rPr>
            <w:rFonts w:ascii="Cambria Math" w:hAnsi="Cambria Math"/>
          </w:rPr>
          <m:t>=0.375</m:t>
        </m:r>
      </m:oMath>
      <w:r>
        <w:t xml:space="preserve">, y variando únicamente </w:t>
      </w:r>
      <w:r w:rsidR="00BC741F">
        <w:t xml:space="preserve">la </w:t>
      </w:r>
      <w:r w:rsidR="00A35185">
        <w:t xml:space="preserve">cuerda. Para las </w:t>
      </w:r>
      <w:r w:rsidR="0043546F">
        <w:t>distintas geometrías</w:t>
      </w:r>
      <w:r w:rsidR="00A35185">
        <w:t xml:space="preserve">, se estudian los polos del modelo longitudinal (Figura 10), graficándose su amortiguamiento y frecuencia natural; en la Figura 11 para los polos de corto periodo y en la Figura 12 para los polos </w:t>
      </w:r>
      <w:r w:rsidR="00A3769F">
        <w:t>del fugoide.</w:t>
      </w:r>
      <w:r w:rsidR="00A35185">
        <w:t xml:space="preserve"> </w:t>
      </w:r>
    </w:p>
    <w:p w14:paraId="32A00507" w14:textId="77777777" w:rsidR="00005C33" w:rsidRDefault="00005C33" w:rsidP="002F1140">
      <w:pPr>
        <w:rPr>
          <w:ins w:id="1955" w:author="David Villota Miranda" w:date="2021-09-30T17:59:00Z"/>
          <w:b/>
          <w:bCs/>
        </w:rPr>
      </w:pPr>
    </w:p>
    <w:p w14:paraId="1E806F81" w14:textId="77777777" w:rsidR="00005C33" w:rsidRPr="000C1527" w:rsidRDefault="00005C33" w:rsidP="00005C33">
      <w:pPr>
        <w:rPr>
          <w:ins w:id="1956" w:author="David Villota Miranda" w:date="2021-09-30T17:59:00Z"/>
          <w:b/>
          <w:bCs/>
        </w:rPr>
      </w:pPr>
      <w:ins w:id="1957" w:author="David Villota Miranda" w:date="2021-09-30T17:59:00Z">
        <w:r>
          <w:rPr>
            <w:bCs/>
          </w:rPr>
          <w:t xml:space="preserve">La tendencia obtenida en la simulación en cuanto al valor óptimo de frecuencia y </w:t>
        </w:r>
        <w:r w:rsidRPr="00F060F7">
          <w:rPr>
            <w:bCs/>
          </w:rPr>
          <w:t xml:space="preserve">amortiguación no es uniforme en ambos casos (fugoide y </w:t>
        </w:r>
        <w:r w:rsidRPr="00F060F7">
          <w:rPr>
            <w:bCs/>
          </w:rPr>
          <w:lastRenderedPageBreak/>
          <w:t>corto periodo) a</w:t>
        </w:r>
        <w:r w:rsidRPr="00386615">
          <w:rPr>
            <w:bCs/>
          </w:rPr>
          <w:t>unque se puede observar una clara depresión del amortiguamiento entre los porcentajes 70 y 76</w:t>
        </w:r>
        <w:r w:rsidRPr="00F060F7">
          <w:rPr>
            <w:bCs/>
          </w:rPr>
          <w:t>. En este punto, es importante analizar la ganancia de los sistemas puesto</w:t>
        </w:r>
        <w:r>
          <w:rPr>
            <w:bCs/>
          </w:rPr>
          <w:t xml:space="preserve"> que, en el caso de un porcentaje en cuerda demasiado grande, la sensibilidad aumentará ya que va ligada directamente con la superficie de control. Así también será importante analizar las posibles posiciones de trimado, puesto que podría darse que la superficie de control óptima tuviera un rango de trimado muy reducido.</w:t>
        </w:r>
      </w:ins>
    </w:p>
    <w:p w14:paraId="3882E1A4" w14:textId="3DA7A7E4" w:rsidR="004E1F01" w:rsidDel="00005C33" w:rsidRDefault="004E1F01">
      <w:pPr>
        <w:rPr>
          <w:del w:id="1958" w:author="David Villota Miranda" w:date="2021-09-30T17:59:00Z"/>
          <w:rStyle w:val="negrita"/>
          <w:rFonts w:ascii="Arial Narrow" w:hAnsi="Arial Narrow"/>
          <w:iCs/>
          <w:spacing w:val="0"/>
          <w:sz w:val="20"/>
          <w:szCs w:val="20"/>
          <w:lang w:val="es-ES_tradnl"/>
          <w14:numForm w14:val="default"/>
        </w:rPr>
        <w:pPrChange w:id="1959" w:author="David Villota Miranda" w:date="2021-09-27T23:00:00Z">
          <w:pPr>
            <w:spacing w:before="0" w:after="160" w:line="259" w:lineRule="auto"/>
            <w:jc w:val="left"/>
          </w:pPr>
        </w:pPrChange>
      </w:pPr>
      <w:del w:id="1960" w:author="David Villota Miranda" w:date="2021-09-27T23:00:00Z">
        <w:r w:rsidDel="00871F42">
          <w:rPr>
            <w:rStyle w:val="negrita"/>
            <w:i/>
            <w:iCs/>
          </w:rPr>
          <w:br w:type="page"/>
        </w:r>
      </w:del>
    </w:p>
    <w:p w14:paraId="3B975DFC" w14:textId="64F5FCEB" w:rsidR="000C1527" w:rsidRPr="00D71468" w:rsidRDefault="000C1527" w:rsidP="00005C33">
      <w:pPr>
        <w:rPr>
          <w:color w:val="FF0000"/>
        </w:rPr>
        <w:pPrChange w:id="1961" w:author="David Villota Miranda" w:date="2021-09-30T17:59:00Z">
          <w:pPr>
            <w:pStyle w:val="Figuras"/>
          </w:pPr>
        </w:pPrChange>
      </w:pPr>
      <w:r w:rsidRPr="00E649D6">
        <w:rPr>
          <w:rStyle w:val="negrita"/>
          <w:iCs/>
        </w:rPr>
        <w:t xml:space="preserve">FIGURA </w:t>
      </w:r>
      <w:r>
        <w:rPr>
          <w:rStyle w:val="negrita"/>
          <w:iCs/>
        </w:rPr>
        <w:t>1</w:t>
      </w:r>
      <w:r w:rsidR="00C3225B">
        <w:rPr>
          <w:rStyle w:val="negrita"/>
          <w:iCs/>
        </w:rPr>
        <w:t>1</w:t>
      </w:r>
      <w:r w:rsidRPr="00E649D6">
        <w:rPr>
          <w:rStyle w:val="negrita"/>
          <w:iCs/>
        </w:rPr>
        <w:t>.</w:t>
      </w:r>
      <w:r>
        <w:t xml:space="preserve"> </w:t>
      </w:r>
      <w:r w:rsidRPr="000C1527">
        <w:t xml:space="preserve">Comportamiento </w:t>
      </w:r>
      <w:ins w:id="1962" w:author="David Villota Miranda" w:date="2021-09-29T23:33:00Z">
        <w:r w:rsidR="008E6BFB" w:rsidRPr="008E6BFB">
          <w:t xml:space="preserve">de los polos de </w:t>
        </w:r>
      </w:ins>
      <w:r w:rsidRPr="000C1527">
        <w:t>corto periodo</w:t>
      </w:r>
    </w:p>
    <w:p w14:paraId="2D093806" w14:textId="6EE500A1" w:rsidR="002F1140" w:rsidRDefault="00C649D4" w:rsidP="002F1140">
      <w:pPr>
        <w:jc w:val="center"/>
      </w:pPr>
      <w:del w:id="1963" w:author="David Villota Miranda" w:date="2021-09-26T22:18:00Z">
        <w:r w:rsidDel="00500EF4">
          <w:rPr>
            <w:noProof/>
            <w14:numForm w14:val="default"/>
          </w:rPr>
          <w:drawing>
            <wp:inline distT="0" distB="0" distL="0" distR="0" wp14:anchorId="48B7C5C3" wp14:editId="5C99CBC0">
              <wp:extent cx="4176395" cy="2058035"/>
              <wp:effectExtent l="0" t="0" r="0" b="0"/>
              <wp:docPr id="37" name="Imagen 3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 Gráfico de líneas&#10;&#10;Descripción generada automáticamente"/>
                      <pic:cNvPicPr/>
                    </pic:nvPicPr>
                    <pic:blipFill>
                      <a:blip r:embed="rId23"/>
                      <a:stretch>
                        <a:fillRect/>
                      </a:stretch>
                    </pic:blipFill>
                    <pic:spPr>
                      <a:xfrm>
                        <a:off x="0" y="0"/>
                        <a:ext cx="4176395" cy="2058035"/>
                      </a:xfrm>
                      <a:prstGeom prst="rect">
                        <a:avLst/>
                      </a:prstGeom>
                    </pic:spPr>
                  </pic:pic>
                </a:graphicData>
              </a:graphic>
            </wp:inline>
          </w:drawing>
        </w:r>
      </w:del>
      <w:ins w:id="1964" w:author="David Villota Miranda" w:date="2021-09-26T22:18:00Z">
        <w:r w:rsidR="00500EF4">
          <w:rPr>
            <w:noProof/>
            <w14:numForm w14:val="default"/>
          </w:rPr>
          <w:drawing>
            <wp:inline distT="0" distB="0" distL="0" distR="0" wp14:anchorId="62561394" wp14:editId="2591AE81">
              <wp:extent cx="4176395" cy="206629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6395" cy="2066290"/>
                      </a:xfrm>
                      <a:prstGeom prst="rect">
                        <a:avLst/>
                      </a:prstGeom>
                    </pic:spPr>
                  </pic:pic>
                </a:graphicData>
              </a:graphic>
            </wp:inline>
          </w:drawing>
        </w:r>
      </w:ins>
    </w:p>
    <w:p w14:paraId="585D0D4A" w14:textId="76A63D8E" w:rsidR="00C649D4" w:rsidRDefault="00C649D4" w:rsidP="003518FD">
      <w:pPr>
        <w:pStyle w:val="Fuente"/>
      </w:pPr>
      <w:r w:rsidRPr="003E66FB">
        <w:t xml:space="preserve">Fuente: </w:t>
      </w:r>
      <w:r>
        <w:t>elaboración propia</w:t>
      </w:r>
    </w:p>
    <w:p w14:paraId="1AD5555D" w14:textId="51A0E853" w:rsidR="00C649D4" w:rsidRPr="003518FD" w:rsidRDefault="000C1527" w:rsidP="000C1527">
      <w:pPr>
        <w:pStyle w:val="Figuras"/>
      </w:pPr>
      <w:r w:rsidRPr="00E649D6">
        <w:rPr>
          <w:rStyle w:val="negrita"/>
          <w:i w:val="0"/>
          <w:iCs/>
        </w:rPr>
        <w:t xml:space="preserve">FIGURA </w:t>
      </w:r>
      <w:r>
        <w:rPr>
          <w:rStyle w:val="negrita"/>
          <w:i w:val="0"/>
          <w:iCs/>
        </w:rPr>
        <w:t>1</w:t>
      </w:r>
      <w:r w:rsidR="00C3225B">
        <w:rPr>
          <w:rStyle w:val="negrita"/>
          <w:i w:val="0"/>
          <w:iCs/>
        </w:rPr>
        <w:t>2</w:t>
      </w:r>
      <w:r w:rsidRPr="00E649D6">
        <w:rPr>
          <w:rStyle w:val="negrita"/>
          <w:i w:val="0"/>
          <w:iCs/>
        </w:rPr>
        <w:t>.</w:t>
      </w:r>
      <w:r>
        <w:t xml:space="preserve"> </w:t>
      </w:r>
      <w:r w:rsidRPr="000C1527">
        <w:t xml:space="preserve">Comportamiento </w:t>
      </w:r>
      <w:r>
        <w:t>fugoide</w:t>
      </w:r>
    </w:p>
    <w:p w14:paraId="7BABBFAD" w14:textId="22A9E738" w:rsidR="002F1140" w:rsidRDefault="00C649D4" w:rsidP="002F1140">
      <w:pPr>
        <w:jc w:val="center"/>
        <w:rPr>
          <w:b/>
          <w:bCs/>
        </w:rPr>
      </w:pPr>
      <w:del w:id="1965" w:author="David Villota Miranda" w:date="2021-09-26T22:17:00Z">
        <w:r w:rsidDel="00500EF4">
          <w:rPr>
            <w:noProof/>
            <w14:numForm w14:val="default"/>
          </w:rPr>
          <w:drawing>
            <wp:inline distT="0" distB="0" distL="0" distR="0" wp14:anchorId="4771A4D6" wp14:editId="31ACACE5">
              <wp:extent cx="4176395" cy="2069465"/>
              <wp:effectExtent l="0" t="0" r="0" b="6985"/>
              <wp:docPr id="36" name="Imagen 3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Gráfico de líneas&#10;&#10;Descripción generada automáticamente"/>
                      <pic:cNvPicPr/>
                    </pic:nvPicPr>
                    <pic:blipFill>
                      <a:blip r:embed="rId25"/>
                      <a:stretch>
                        <a:fillRect/>
                      </a:stretch>
                    </pic:blipFill>
                    <pic:spPr>
                      <a:xfrm>
                        <a:off x="0" y="0"/>
                        <a:ext cx="4176395" cy="2069465"/>
                      </a:xfrm>
                      <a:prstGeom prst="rect">
                        <a:avLst/>
                      </a:prstGeom>
                    </pic:spPr>
                  </pic:pic>
                </a:graphicData>
              </a:graphic>
            </wp:inline>
          </w:drawing>
        </w:r>
      </w:del>
      <w:ins w:id="1966" w:author="David Villota Miranda" w:date="2021-09-26T22:17:00Z">
        <w:r w:rsidR="00500EF4">
          <w:rPr>
            <w:noProof/>
            <w14:numForm w14:val="default"/>
          </w:rPr>
          <w:drawing>
            <wp:inline distT="0" distB="0" distL="0" distR="0" wp14:anchorId="6B181DB7" wp14:editId="134D1D72">
              <wp:extent cx="4176395" cy="195008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6395" cy="1950085"/>
                      </a:xfrm>
                      <a:prstGeom prst="rect">
                        <a:avLst/>
                      </a:prstGeom>
                    </pic:spPr>
                  </pic:pic>
                </a:graphicData>
              </a:graphic>
            </wp:inline>
          </w:drawing>
        </w:r>
      </w:ins>
    </w:p>
    <w:p w14:paraId="283C281C" w14:textId="39C1A946" w:rsidR="002F1140" w:rsidRPr="000C1527" w:rsidRDefault="000C1527" w:rsidP="000C1527">
      <w:pPr>
        <w:pStyle w:val="Fuente"/>
      </w:pPr>
      <w:r w:rsidRPr="003E66FB">
        <w:t xml:space="preserve">Fuente: </w:t>
      </w:r>
      <w:r>
        <w:t>elaboración propia</w:t>
      </w:r>
    </w:p>
    <w:p w14:paraId="189EF293" w14:textId="6F9609BE" w:rsidR="004E1F01" w:rsidRPr="00F060F7" w:rsidDel="00776AD8" w:rsidRDefault="004E1F01" w:rsidP="004E1F01">
      <w:pPr>
        <w:rPr>
          <w:del w:id="1967" w:author="David Villota Miranda" w:date="2021-09-26T22:30:00Z"/>
          <w:b/>
          <w:bCs/>
        </w:rPr>
      </w:pPr>
      <w:del w:id="1968" w:author="David Villota Miranda" w:date="2021-09-30T17:58:00Z">
        <w:r w:rsidDel="00005C33">
          <w:rPr>
            <w:bCs/>
          </w:rPr>
          <w:lastRenderedPageBreak/>
          <w:delText xml:space="preserve">La tendencia obtenida en la simulación en cuanto al valor óptimo de frecuencia y </w:delText>
        </w:r>
        <w:r w:rsidRPr="00F060F7" w:rsidDel="00005C33">
          <w:rPr>
            <w:bCs/>
          </w:rPr>
          <w:delText>amortiguación no es uniforme en ambos casos (fugoide y corto periodo)</w:delText>
        </w:r>
      </w:del>
      <w:del w:id="1969" w:author="David Villota Miranda" w:date="2021-09-27T18:22:00Z">
        <w:r w:rsidRPr="00F060F7" w:rsidDel="00A45E33">
          <w:rPr>
            <w:bCs/>
          </w:rPr>
          <w:delText>,</w:delText>
        </w:r>
      </w:del>
      <w:del w:id="1970" w:author="David Villota Miranda" w:date="2021-09-30T17:58:00Z">
        <w:r w:rsidRPr="00F060F7" w:rsidDel="00005C33">
          <w:rPr>
            <w:bCs/>
          </w:rPr>
          <w:delText xml:space="preserve"> a</w:delText>
        </w:r>
        <w:r w:rsidRPr="00F060F7" w:rsidDel="00005C33">
          <w:rPr>
            <w:bCs/>
            <w:rPrChange w:id="1971" w:author="David Villota Miranda" w:date="2021-09-27T22:50:00Z">
              <w:rPr>
                <w:bCs/>
                <w:highlight w:val="yellow"/>
              </w:rPr>
            </w:rPrChange>
          </w:rPr>
          <w:delText>unque se puede observar una clara depresión del amortiguamiento entre los porcentajes 70 y 76</w:delText>
        </w:r>
      </w:del>
      <w:del w:id="1972" w:author="David Villota Miranda" w:date="2021-09-27T18:22:00Z">
        <w:r w:rsidRPr="00F060F7" w:rsidDel="00700FB8">
          <w:rPr>
            <w:bCs/>
            <w:rPrChange w:id="1973" w:author="David Villota Miranda" w:date="2021-09-27T22:50:00Z">
              <w:rPr>
                <w:bCs/>
                <w:highlight w:val="yellow"/>
              </w:rPr>
            </w:rPrChange>
          </w:rPr>
          <w:delText xml:space="preserve"> se puede apreciar una tendencia decreciente a partir del 80 %. </w:delText>
        </w:r>
      </w:del>
      <w:del w:id="1974" w:author="David Villota Miranda" w:date="2021-09-26T22:30:00Z">
        <w:r w:rsidRPr="00F060F7" w:rsidDel="00776AD8">
          <w:rPr>
            <w:bCs/>
            <w:rPrChange w:id="1975" w:author="David Villota Miranda" w:date="2021-09-27T22:50:00Z">
              <w:rPr>
                <w:bCs/>
                <w:highlight w:val="yellow"/>
              </w:rPr>
            </w:rPrChange>
          </w:rPr>
          <w:delText>Los valores de amortiguamiento y frecuencia natural son muy pequeños no se consideran suficientes como para poder juzgar cuán óptimo es una geometría u otra.</w:delText>
        </w:r>
      </w:del>
    </w:p>
    <w:p w14:paraId="49B3FA87" w14:textId="0B486335" w:rsidR="004E1F01" w:rsidRPr="00F060F7" w:rsidDel="00776AD8" w:rsidRDefault="004E1F01" w:rsidP="000C1527">
      <w:pPr>
        <w:rPr>
          <w:del w:id="1976" w:author="David Villota Miranda" w:date="2021-09-26T22:30:00Z"/>
          <w:bCs/>
        </w:rPr>
      </w:pPr>
    </w:p>
    <w:p w14:paraId="1AD6A6EA" w14:textId="0A4A0B82" w:rsidR="002F1140" w:rsidRPr="000C1527" w:rsidDel="00005C33" w:rsidRDefault="002F1140" w:rsidP="000C1527">
      <w:pPr>
        <w:rPr>
          <w:del w:id="1977" w:author="David Villota Miranda" w:date="2021-09-30T17:58:00Z"/>
          <w:b/>
          <w:bCs/>
        </w:rPr>
      </w:pPr>
      <w:del w:id="1978" w:author="David Villota Miranda" w:date="2021-09-30T17:58:00Z">
        <w:r w:rsidRPr="00F060F7" w:rsidDel="00005C33">
          <w:rPr>
            <w:bCs/>
          </w:rPr>
          <w:delText>En este punto, es importante analizar la ganancia de los sistemas puesto</w:delText>
        </w:r>
        <w:r w:rsidDel="00005C33">
          <w:rPr>
            <w:bCs/>
          </w:rPr>
          <w:delText xml:space="preserve"> que, en el caso de un porcentaje en cuerda demasiado grande, la sensibilidad aumentará ya que va ligada directamente con la superficie de control. Así también será importante analizar las posibles posiciones de trimado</w:delText>
        </w:r>
        <w:r w:rsidR="00A3769F" w:rsidDel="00005C33">
          <w:rPr>
            <w:bCs/>
          </w:rPr>
          <w:delText>, p</w:delText>
        </w:r>
        <w:r w:rsidDel="00005C33">
          <w:rPr>
            <w:bCs/>
          </w:rPr>
          <w:delText>uesto que podría darse que la superficie de control óptima tuviera un rango de trimado muy reducido.</w:delText>
        </w:r>
      </w:del>
    </w:p>
    <w:p w14:paraId="53415A1E" w14:textId="5A9AFAEC" w:rsidR="00873BDD" w:rsidRDefault="00873BDD" w:rsidP="00873BDD">
      <w:pPr>
        <w:pStyle w:val="Ttulo2"/>
        <w:rPr>
          <w:rStyle w:val="Ttulo1Car"/>
          <w:rFonts w:eastAsiaTheme="minorHAnsi" w:cstheme="minorBidi"/>
          <w:caps w:val="0"/>
          <w:sz w:val="23"/>
          <w:szCs w:val="26"/>
          <w14:numForm w14:val="oldStyle"/>
        </w:rPr>
      </w:pPr>
      <w:del w:id="1979" w:author="David Villota Miranda" w:date="2021-09-26T12:03:00Z">
        <w:r w:rsidDel="003518FD">
          <w:delText>3</w:delText>
        </w:r>
      </w:del>
      <w:ins w:id="1980" w:author="David Villota Miranda" w:date="2021-09-26T12:19:00Z">
        <w:r w:rsidR="00014A4F">
          <w:t>3</w:t>
        </w:r>
      </w:ins>
      <w:r>
        <w:t>.5</w:t>
      </w:r>
      <w:r w:rsidRPr="00873BDD">
        <w:t xml:space="preserve"> </w:t>
      </w:r>
      <w:r w:rsidRPr="00873BDD">
        <w:rPr>
          <w:rStyle w:val="Ttulo1Car"/>
          <w:rFonts w:eastAsiaTheme="minorHAnsi" w:cstheme="minorBidi"/>
          <w:caps w:val="0"/>
          <w:sz w:val="23"/>
          <w:szCs w:val="26"/>
          <w14:numForm w14:val="oldStyle"/>
        </w:rPr>
        <w:t>Análisis de la ganancia</w:t>
      </w:r>
    </w:p>
    <w:p w14:paraId="3971D81B" w14:textId="6E5820C8" w:rsidR="002F1140" w:rsidRDefault="002F1140" w:rsidP="002F1140">
      <w:pPr>
        <w:rPr>
          <w:b/>
        </w:rPr>
      </w:pPr>
      <w:r>
        <w:t>El análisis de la ganancia es muy importante, ya que, si la ganancia es muy alta, el sistema será muy sensible a pequeñas variaciones en la posición de las superficies de control</w:t>
      </w:r>
      <w:r w:rsidR="00A3769F">
        <w:t>,</w:t>
      </w:r>
      <w:r>
        <w:t xml:space="preserve"> pudiendo llegar a desestabilizar el sistema. Con este análisis se pretende validar que la geometría escogida sea válida y presente un buen rango de actuación.</w:t>
      </w:r>
    </w:p>
    <w:p w14:paraId="2B099D26" w14:textId="44B0FCFD" w:rsidR="004201F6" w:rsidRPr="007243F1" w:rsidRDefault="002F1140" w:rsidP="002F1140">
      <w:r>
        <w:t xml:space="preserve">En el caso de </w:t>
      </w:r>
      <w:ins w:id="1981" w:author="David Villota Miranda" w:date="2021-09-29T23:33:00Z">
        <w:r w:rsidR="008E6BFB" w:rsidRPr="008E6BFB">
          <w:t>la ganancia en la velocidad lineal U de avance</w:t>
        </w:r>
        <w:r w:rsidR="008E6BFB" w:rsidRPr="008E6BFB" w:rsidDel="008E6BFB">
          <w:t xml:space="preserve"> </w:t>
        </w:r>
      </w:ins>
      <w:del w:id="1982" w:author="David Villota Miranda" w:date="2021-09-29T23:33:00Z">
        <w:r w:rsidDel="008E6BFB">
          <w:delText>la velocidad lineal en el eje X</w:delText>
        </w:r>
      </w:del>
      <w:ins w:id="1983" w:author="David Villota Miranda" w:date="2021-09-27T18:25:00Z">
        <w:r w:rsidR="00700FB8">
          <w:t>de</w:t>
        </w:r>
      </w:ins>
      <w:del w:id="1984" w:author="David Villota Miranda" w:date="2021-09-27T18:25:00Z">
        <w:r w:rsidDel="00700FB8">
          <w:delText xml:space="preserve">, </w:delText>
        </w:r>
        <w:r w:rsidR="00A3769F" w:rsidDel="00700FB8">
          <w:delText>en</w:delText>
        </w:r>
      </w:del>
      <w:r w:rsidR="00A3769F">
        <w:t xml:space="preserve"> la Figura 13 </w:t>
      </w:r>
      <w:r>
        <w:t xml:space="preserve">se puede observar que </w:t>
      </w:r>
      <w:r w:rsidR="00FB055D">
        <w:t>a menor superficie de control (</w:t>
      </w:r>
      <w:del w:id="1985" w:author="David Villota Miranda" w:date="2021-09-26T22:42:00Z">
        <w:r w:rsidR="00FB055D" w:rsidDel="00B07B4E">
          <w:delText xml:space="preserve">menor </w:delText>
        </w:r>
      </w:del>
      <w:ins w:id="1986" w:author="David Villota Miranda" w:date="2021-09-26T22:42:00Z">
        <w:r w:rsidR="00B07B4E">
          <w:t xml:space="preserve">mayor </w:t>
        </w:r>
      </w:ins>
      <w:r w:rsidR="00FB055D">
        <w:t>porcentaje de cuerda)</w:t>
      </w:r>
      <w:r>
        <w:t>,</w:t>
      </w:r>
      <w:r w:rsidR="007243F1">
        <w:t xml:space="preserve"> menor impacto </w:t>
      </w:r>
      <w:del w:id="1987" w:author="David Villota Miranda" w:date="2021-09-27T18:25:00Z">
        <w:r w:rsidR="007243F1" w:rsidDel="00700FB8">
          <w:delText xml:space="preserve">una deflexión de esta </w:delText>
        </w:r>
      </w:del>
      <w:r w:rsidR="007243F1">
        <w:t xml:space="preserve">tiene </w:t>
      </w:r>
      <w:ins w:id="1988" w:author="David Villota Miranda" w:date="2021-09-27T18:25:00Z">
        <w:r w:rsidR="00700FB8">
          <w:t xml:space="preserve">la deflexión de esta </w:t>
        </w:r>
      </w:ins>
      <w:r w:rsidR="007243F1">
        <w:t>en la velocidad lineal</w:t>
      </w:r>
      <w:ins w:id="1989" w:author="David Villota Miranda" w:date="2021-09-26T22:40:00Z">
        <w:r w:rsidR="004201F6">
          <w:t xml:space="preserve"> (menor ganancia)</w:t>
        </w:r>
      </w:ins>
      <w:r w:rsidR="007243F1">
        <w:t xml:space="preserve">. </w:t>
      </w:r>
      <w:ins w:id="1990" w:author="David Villota Miranda" w:date="2021-09-26T22:43:00Z">
        <w:r w:rsidR="00B07B4E">
          <w:t xml:space="preserve"> La distancia</w:t>
        </w:r>
      </w:ins>
      <w:moveFromRangeStart w:id="1991" w:author="David Villota Miranda" w:date="2021-09-26T22:39:00Z" w:name="move83588404"/>
      <w:moveFrom w:id="1992" w:author="David Villota Miranda" w:date="2021-09-26T22:39:00Z">
        <w:r w:rsidR="007243F1" w:rsidDel="004201F6">
          <w:t>También se puede observar</w:t>
        </w:r>
        <w:r w:rsidR="00A3769F" w:rsidDel="004201F6">
          <w:t>,</w:t>
        </w:r>
        <w:r w:rsidR="007243F1" w:rsidDel="004201F6">
          <w:t xml:space="preserve"> tanto para la velocidad lineal </w:t>
        </w:r>
        <w:r w:rsidR="00A3769F" w:rsidDel="004201F6">
          <w:t xml:space="preserve">(Figura 13) </w:t>
        </w:r>
        <w:r w:rsidR="007243F1" w:rsidDel="004201F6">
          <w:t>como para la ganancia en Pitch</w:t>
        </w:r>
        <w:r w:rsidR="00A3769F" w:rsidDel="004201F6">
          <w:t xml:space="preserve"> (Figura 14)</w:t>
        </w:r>
        <w:r w:rsidR="007243F1" w:rsidDel="004201F6">
          <w:t>, que en ambos casos tiene mucho más impacto la posición del centroide (</w:t>
        </w:r>
        <m:oMath>
          <m:sSub>
            <m:sSubPr>
              <m:ctrlPr>
                <w:rPr>
                  <w:rFonts w:ascii="Cambria Math" w:hAnsi="Cambria Math"/>
                  <w:i/>
                </w:rPr>
              </m:ctrlPr>
            </m:sSubPr>
            <m:e>
              <m:r>
                <w:rPr>
                  <w:rFonts w:ascii="Cambria Math" w:hAnsi="Cambria Math"/>
                </w:rPr>
                <m:t>l</m:t>
              </m:r>
            </m:e>
            <m:sub>
              <m:r>
                <w:rPr>
                  <w:rFonts w:ascii="Cambria Math" w:hAnsi="Cambria Math"/>
                </w:rPr>
                <m:t>b</m:t>
              </m:r>
            </m:sub>
          </m:sSub>
        </m:oMath>
        <w:moveFrom w:id="1993" w:author="David Villota Miranda" w:date="2021-09-26T22:39:00Z">
          <w:r w:rsidR="007243F1" w:rsidDel="004201F6">
            <w:t>) que la variación del porcentaje en cuerda.</w:t>
          </w:r>
          <w:r w:rsidDel="004201F6">
            <w:t xml:space="preserve"> </w:t>
          </w:r>
        </w:moveFrom>
        <w:moveFromRangeEnd w:id="1991"/>
        <w:ins w:id="1994" w:author="David Villota Miranda" w:date="2021-09-26T22:43:00Z">
          <w:r w:rsidR="00B07B4E">
            <w:t xml:space="preserve"> del centroide al eje </w:t>
          </w:r>
        </w:ins>
        <w:ins w:id="1995" w:author="David Villota Miranda" w:date="2021-09-29T23:34:00Z">
          <w:r w:rsidR="008E6BFB" w:rsidRPr="008E6BFB">
            <w:t>de avance, o sea lb</w:t>
          </w:r>
        </w:ins>
        <w:ins w:id="1996" w:author="David Villota Miranda" w:date="2021-09-26T22:43:00Z">
          <w:r w:rsidR="00B07B4E">
            <w:t>, también muest</w:t>
          </w:r>
        </w:ins>
        <w:ins w:id="1997" w:author="David Villota Miranda" w:date="2021-09-26T22:44:00Z">
          <w:r w:rsidR="00B07B4E">
            <w:t>r</w:t>
          </w:r>
        </w:ins>
        <w:ins w:id="1998" w:author="David Villota Miranda" w:date="2021-09-26T22:43:00Z">
          <w:r w:rsidR="00B07B4E">
            <w:t>a un impacto significativo</w:t>
          </w:r>
        </w:ins>
        <w:ins w:id="1999" w:author="David Villota Miranda" w:date="2021-09-26T22:44:00Z">
          <w:r w:rsidR="00B07B4E">
            <w:t xml:space="preserve"> en la velocidad lineal. Cuanto más alejado está el centroide del </w:t>
          </w:r>
        </w:ins>
        <w:ins w:id="2000" w:author="David Villota Miranda" w:date="2021-09-29T23:34:00Z">
          <w:r w:rsidR="008E6BFB">
            <w:t>e</w:t>
          </w:r>
        </w:ins>
        <w:ins w:id="2001" w:author="David Villota Miranda" w:date="2021-09-26T22:44:00Z">
          <w:r w:rsidR="00B07B4E">
            <w:t>je más afectará</w:t>
          </w:r>
        </w:ins>
        <w:ins w:id="2002" w:author="David Villota Miranda" w:date="2021-09-26T22:45:00Z">
          <w:r w:rsidR="00B07B4E">
            <w:t xml:space="preserve"> a </w:t>
          </w:r>
        </w:ins>
        <w:ins w:id="2003" w:author="David Villota Miranda" w:date="2021-09-27T18:26:00Z">
          <w:r w:rsidR="00700FB8">
            <w:t>esta</w:t>
          </w:r>
        </w:ins>
        <w:ins w:id="2004" w:author="David Villota Miranda" w:date="2021-09-26T22:45:00Z">
          <w:r w:rsidR="00B07B4E">
            <w:t>.</w:t>
          </w:r>
        </w:ins>
      </w:moveFrom>
    </w:p>
    <w:p w14:paraId="123732F6" w14:textId="2CDE0590" w:rsidR="000C1527" w:rsidRPr="000C1527" w:rsidRDefault="000C1527" w:rsidP="000C1527">
      <w:pPr>
        <w:pStyle w:val="Figuras"/>
        <w:rPr>
          <w:color w:val="FF0000"/>
        </w:rPr>
      </w:pPr>
      <w:r w:rsidRPr="00E649D6">
        <w:rPr>
          <w:rStyle w:val="negrita"/>
          <w:i w:val="0"/>
          <w:iCs/>
        </w:rPr>
        <w:t xml:space="preserve">FIGURA </w:t>
      </w:r>
      <w:r>
        <w:rPr>
          <w:rStyle w:val="negrita"/>
          <w:i w:val="0"/>
          <w:iCs/>
        </w:rPr>
        <w:t>1</w:t>
      </w:r>
      <w:r w:rsidR="00C3225B">
        <w:rPr>
          <w:rStyle w:val="negrita"/>
          <w:i w:val="0"/>
          <w:iCs/>
        </w:rPr>
        <w:t>3</w:t>
      </w:r>
      <w:r w:rsidRPr="00E649D6">
        <w:rPr>
          <w:rStyle w:val="negrita"/>
          <w:i w:val="0"/>
          <w:iCs/>
        </w:rPr>
        <w:t>.</w:t>
      </w:r>
      <w:r>
        <w:t xml:space="preserve"> </w:t>
      </w:r>
      <w:del w:id="2005" w:author="David Villota Miranda" w:date="2021-09-29T23:34:00Z">
        <w:r w:rsidRPr="000C1527" w:rsidDel="008E6BFB">
          <w:delText xml:space="preserve">Tendencia </w:delText>
        </w:r>
      </w:del>
      <w:ins w:id="2006" w:author="David Villota Miranda" w:date="2021-09-29T23:34:00Z">
        <w:r w:rsidR="008E6BFB">
          <w:t>Comportamiento</w:t>
        </w:r>
        <w:r w:rsidR="008E6BFB" w:rsidRPr="000C1527">
          <w:t xml:space="preserve"> </w:t>
        </w:r>
      </w:ins>
      <w:r w:rsidRPr="000C1527">
        <w:t>de la ganancia en la velocidad lineal</w:t>
      </w:r>
    </w:p>
    <w:p w14:paraId="42DF06EE" w14:textId="6422A710" w:rsidR="002F1140" w:rsidRDefault="004201F6" w:rsidP="002F1140">
      <w:pPr>
        <w:jc w:val="center"/>
        <w:rPr>
          <w:b/>
        </w:rPr>
      </w:pPr>
      <w:ins w:id="2007" w:author="David Villota Miranda" w:date="2021-09-26T22:36:00Z">
        <w:r>
          <w:rPr>
            <w:noProof/>
            <w14:numForm w14:val="default"/>
          </w:rPr>
          <mc:AlternateContent>
            <mc:Choice Requires="wps">
              <w:drawing>
                <wp:anchor distT="0" distB="0" distL="114300" distR="114300" simplePos="0" relativeHeight="251659264" behindDoc="0" locked="0" layoutInCell="1" allowOverlap="1" wp14:anchorId="4E8740B0" wp14:editId="530184DB">
                  <wp:simplePos x="0" y="0"/>
                  <wp:positionH relativeFrom="column">
                    <wp:posOffset>1273175</wp:posOffset>
                  </wp:positionH>
                  <wp:positionV relativeFrom="paragraph">
                    <wp:posOffset>2186305</wp:posOffset>
                  </wp:positionV>
                  <wp:extent cx="117231" cy="123092"/>
                  <wp:effectExtent l="0" t="0" r="16510" b="10795"/>
                  <wp:wrapNone/>
                  <wp:docPr id="12" name="Rectángulo 12"/>
                  <wp:cNvGraphicFramePr/>
                  <a:graphic xmlns:a="http://schemas.openxmlformats.org/drawingml/2006/main">
                    <a:graphicData uri="http://schemas.microsoft.com/office/word/2010/wordprocessingShape">
                      <wps:wsp>
                        <wps:cNvSpPr/>
                        <wps:spPr>
                          <a:xfrm>
                            <a:off x="0" y="0"/>
                            <a:ext cx="117231" cy="12309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24D3D5" id="Rectángulo 12" o:spid="_x0000_s1026" style="position:absolute;margin-left:100.25pt;margin-top:172.15pt;width:9.25pt;height:9.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" fillcolor="white [3212]" strokecolor="white [3212]" strokeweight="1pt"/>
              </w:pict>
            </mc:Fallback>
          </mc:AlternateContent>
        </w:r>
      </w:ins>
      <w:del w:id="2008" w:author="David Villota Miranda" w:date="2021-09-30T19:00:00Z">
        <w:r w:rsidR="00C70172" w:rsidDel="00E81336">
          <w:rPr>
            <w:noProof/>
          </w:rPr>
          <w:drawing>
            <wp:inline distT="0" distB="0" distL="0" distR="0" wp14:anchorId="33A25E6D" wp14:editId="0AFE839B">
              <wp:extent cx="3502279" cy="2573867"/>
              <wp:effectExtent l="0" t="0" r="3175" b="0"/>
              <wp:docPr id="26" name="Imagen 26"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 Gráfico de superficie&#10;&#10;Descripción generada automáticamente"/>
                      <pic:cNvPicPr/>
                    </pic:nvPicPr>
                    <pic:blipFill>
                      <a:blip r:embed="rId27"/>
                      <a:stretch>
                        <a:fillRect/>
                      </a:stretch>
                    </pic:blipFill>
                    <pic:spPr>
                      <a:xfrm>
                        <a:off x="0" y="0"/>
                        <a:ext cx="3526255" cy="2591487"/>
                      </a:xfrm>
                      <a:prstGeom prst="rect">
                        <a:avLst/>
                      </a:prstGeom>
                    </pic:spPr>
                  </pic:pic>
                </a:graphicData>
              </a:graphic>
            </wp:inline>
          </w:drawing>
        </w:r>
      </w:del>
      <w:ins w:id="2009" w:author="David Villota Miranda" w:date="2021-09-30T19:00:00Z">
        <w:r w:rsidR="00E81336">
          <w:rPr>
            <w:noProof/>
            <w14:numForm w14:val="default"/>
          </w:rPr>
          <w:drawing>
            <wp:inline distT="0" distB="0" distL="0" distR="0" wp14:anchorId="20700541" wp14:editId="6FF21962">
              <wp:extent cx="4176395" cy="27006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6395" cy="2700655"/>
                      </a:xfrm>
                      <a:prstGeom prst="rect">
                        <a:avLst/>
                      </a:prstGeom>
                    </pic:spPr>
                  </pic:pic>
                </a:graphicData>
              </a:graphic>
            </wp:inline>
          </w:drawing>
        </w:r>
      </w:ins>
    </w:p>
    <w:p w14:paraId="0119BF44" w14:textId="0E9A3066" w:rsidR="002F1140" w:rsidRDefault="000C1527" w:rsidP="000C1527">
      <w:pPr>
        <w:pStyle w:val="Fuente"/>
      </w:pPr>
      <w:r w:rsidRPr="003E66FB">
        <w:t xml:space="preserve">Fuente: </w:t>
      </w:r>
      <w:r>
        <w:t>elaboración propia</w:t>
      </w:r>
    </w:p>
    <w:p w14:paraId="0474AD0B" w14:textId="4A793FA1" w:rsidR="007243F1" w:rsidRDefault="002F1140" w:rsidP="007243F1">
      <w:pPr>
        <w:rPr>
          <w:ins w:id="2010" w:author="David Villota Miranda" w:date="2021-09-27T23:01:00Z"/>
          <w:rFonts w:eastAsiaTheme="minorEastAsia"/>
        </w:rPr>
      </w:pPr>
      <w:r w:rsidRPr="00F060F7">
        <w:t xml:space="preserve">Por otro </w:t>
      </w:r>
      <w:r w:rsidR="007243F1" w:rsidRPr="00F060F7">
        <w:t>lado,</w:t>
      </w:r>
      <w:r w:rsidRPr="00F060F7">
        <w:t xml:space="preserve"> </w:t>
      </w:r>
      <w:r w:rsidR="00FB055D" w:rsidRPr="00F060F7">
        <w:t xml:space="preserve">en la Figura 14 </w:t>
      </w:r>
      <w:r w:rsidRPr="00F060F7">
        <w:t>se puede observar que cuanto más</w:t>
      </w:r>
      <w:r w:rsidR="004E1F01" w:rsidRPr="00F060F7">
        <w:t xml:space="preserve"> superficie alar ocupa la</w:t>
      </w:r>
      <w:r w:rsidRPr="00F060F7">
        <w:t xml:space="preserve"> superficie de control</w:t>
      </w:r>
      <w:ins w:id="2011" w:author="David Villota Miranda" w:date="2021-09-26T22:47:00Z">
        <w:r w:rsidR="00B07B4E" w:rsidRPr="00F060F7">
          <w:t xml:space="preserve"> (menor porcentaje en cuerda)</w:t>
        </w:r>
      </w:ins>
      <w:ins w:id="2012" w:author="David Villota Miranda" w:date="2021-09-27T18:53:00Z">
        <w:r w:rsidR="00D2075F" w:rsidRPr="00F060F7">
          <w:rPr>
            <w:rPrChange w:id="2013" w:author="David Villota Miranda" w:date="2021-09-27T22:50:00Z">
              <w:rPr>
                <w:highlight w:val="yellow"/>
              </w:rPr>
            </w:rPrChange>
          </w:rPr>
          <w:t>,</w:t>
        </w:r>
      </w:ins>
      <w:r w:rsidRPr="00F060F7">
        <w:t xml:space="preserve"> la ganancia </w:t>
      </w:r>
      <w:r w:rsidR="004E1F01" w:rsidRPr="00F060F7">
        <w:t xml:space="preserve">en valor absoluto </w:t>
      </w:r>
      <w:r w:rsidRPr="00F060F7">
        <w:t>en Pitch aumenta</w:t>
      </w:r>
      <w:ins w:id="2014" w:author="David Villota Miranda" w:date="2021-09-27T18:53:00Z">
        <w:r w:rsidR="00D2075F" w:rsidRPr="00F060F7">
          <w:rPr>
            <w:rPrChange w:id="2015" w:author="David Villota Miranda" w:date="2021-09-27T22:50:00Z">
              <w:rPr>
                <w:highlight w:val="yellow"/>
              </w:rPr>
            </w:rPrChange>
          </w:rPr>
          <w:t>. E</w:t>
        </w:r>
      </w:ins>
      <w:ins w:id="2016" w:author="David Villota Miranda" w:date="2021-09-27T18:51:00Z">
        <w:r w:rsidR="00C548A2" w:rsidRPr="00F060F7">
          <w:t>n</w:t>
        </w:r>
      </w:ins>
      <w:ins w:id="2017" w:author="David Villota Miranda" w:date="2021-09-27T18:50:00Z">
        <w:r w:rsidR="00C548A2" w:rsidRPr="00F060F7">
          <w:t xml:space="preserve"> el mismo sentido influye una disminución de la longitud </w:t>
        </w:r>
      </w:ins>
      <m:oMath>
        <m:sSub>
          <m:sSubPr>
            <m:ctrlPr>
              <w:ins w:id="2018" w:author="David Villota Miranda" w:date="2021-09-27T18:54:00Z">
                <w:rPr>
                  <w:rFonts w:ascii="Cambria Math" w:hAnsi="Cambria Math"/>
                  <w:i/>
                </w:rPr>
              </w:ins>
            </m:ctrlPr>
          </m:sSubPr>
          <m:e>
            <m:r>
              <w:ins w:id="2019" w:author="David Villota Miranda" w:date="2021-09-27T18:54:00Z">
                <w:rPr>
                  <w:rFonts w:ascii="Cambria Math" w:hAnsi="Cambria Math"/>
                  <w:rPrChange w:id="2020" w:author="David Villota Miranda" w:date="2021-09-27T22:50:00Z">
                    <w:rPr>
                      <w:rFonts w:ascii="Cambria Math" w:hAnsi="Cambria Math"/>
                      <w:highlight w:val="yellow"/>
                    </w:rPr>
                  </w:rPrChange>
                </w:rPr>
                <m:t>l</m:t>
              </w:ins>
            </m:r>
          </m:e>
          <m:sub>
            <m:r>
              <w:ins w:id="2021" w:author="David Villota Miranda" w:date="2021-09-27T18:54:00Z">
                <w:rPr>
                  <w:rFonts w:ascii="Cambria Math" w:hAnsi="Cambria Math"/>
                  <w:rPrChange w:id="2022" w:author="David Villota Miranda" w:date="2021-09-27T22:50:00Z">
                    <w:rPr>
                      <w:rFonts w:ascii="Cambria Math" w:hAnsi="Cambria Math"/>
                      <w:highlight w:val="yellow"/>
                    </w:rPr>
                  </w:rPrChange>
                </w:rPr>
                <m:t>b</m:t>
              </w:ins>
            </m:r>
          </m:sub>
        </m:sSub>
        <m:r>
          <w:ins w:id="2023" w:author="David Villota Miranda" w:date="2021-09-27T18:54:00Z">
            <w:rPr>
              <w:rFonts w:ascii="Cambria Math" w:hAnsi="Cambria Math"/>
            </w:rPr>
            <m:t>.</m:t>
          </w:ins>
        </m:r>
      </m:oMath>
      <w:del w:id="2024" w:author="David Villota Miranda" w:date="2021-09-27T18:27:00Z">
        <w:r w:rsidR="004E1F01" w:rsidRPr="00F060F7" w:rsidDel="00700FB8">
          <w:delText xml:space="preserve"> </w:delText>
        </w:r>
        <w:r w:rsidRPr="00F060F7" w:rsidDel="00700FB8">
          <w:delText>, dependiendo tanto del centroide de la superficie de control como del porcentaje en cuerda.</w:delText>
        </w:r>
      </w:del>
    </w:p>
    <w:p w14:paraId="45E462E8" w14:textId="6846EB88" w:rsidR="00025F3D" w:rsidRPr="00D71468" w:rsidRDefault="00025F3D" w:rsidP="00025F3D">
      <w:pPr>
        <w:pStyle w:val="Figuras"/>
        <w:rPr>
          <w:ins w:id="2025" w:author="David Villota Miranda" w:date="2021-09-27T23:01:00Z"/>
          <w:color w:val="FF0000"/>
        </w:rPr>
      </w:pPr>
      <w:ins w:id="2026" w:author="David Villota Miranda" w:date="2021-09-27T23:01:00Z">
        <w:r w:rsidRPr="00E649D6">
          <w:rPr>
            <w:rStyle w:val="negrita"/>
            <w:i w:val="0"/>
            <w:iCs/>
          </w:rPr>
          <w:lastRenderedPageBreak/>
          <w:t xml:space="preserve">FIGURA </w:t>
        </w:r>
        <w:r>
          <w:rPr>
            <w:rStyle w:val="negrita"/>
            <w:i w:val="0"/>
            <w:iCs/>
          </w:rPr>
          <w:t>14</w:t>
        </w:r>
        <w:r w:rsidRPr="00E649D6">
          <w:rPr>
            <w:rStyle w:val="negrita"/>
            <w:i w:val="0"/>
            <w:iCs/>
          </w:rPr>
          <w:t>.</w:t>
        </w:r>
        <w:r>
          <w:t xml:space="preserve"> </w:t>
        </w:r>
      </w:ins>
      <w:ins w:id="2027" w:author="David Villota Miranda" w:date="2021-09-29T23:35:00Z">
        <w:r w:rsidR="008E6BFB">
          <w:t>Comportamiento</w:t>
        </w:r>
      </w:ins>
      <w:ins w:id="2028" w:author="David Villota Miranda" w:date="2021-09-27T23:01:00Z">
        <w:r w:rsidRPr="00275396">
          <w:t xml:space="preserve"> de la ganancia en Pitch</w:t>
        </w:r>
      </w:ins>
    </w:p>
    <w:p w14:paraId="65B325C3" w14:textId="7BA8DC0F" w:rsidR="00025F3D" w:rsidRPr="00E079DC" w:rsidRDefault="00E81336" w:rsidP="00025F3D">
      <w:pPr>
        <w:jc w:val="center"/>
        <w:rPr>
          <w:ins w:id="2029" w:author="David Villota Miranda" w:date="2021-09-27T23:01:00Z"/>
        </w:rPr>
      </w:pPr>
      <w:ins w:id="2030" w:author="David Villota Miranda" w:date="2021-09-30T19:01:00Z">
        <w:r>
          <w:rPr>
            <w:noProof/>
            <w14:numForm w14:val="default"/>
          </w:rPr>
          <mc:AlternateContent>
            <mc:Choice Requires="wps">
              <w:drawing>
                <wp:anchor distT="0" distB="0" distL="114300" distR="114300" simplePos="0" relativeHeight="251683840" behindDoc="0" locked="0" layoutInCell="1" allowOverlap="1" wp14:anchorId="73537CDB" wp14:editId="4B2CF4DA">
                  <wp:simplePos x="0" y="0"/>
                  <wp:positionH relativeFrom="column">
                    <wp:posOffset>2628900</wp:posOffset>
                  </wp:positionH>
                  <wp:positionV relativeFrom="paragraph">
                    <wp:posOffset>2255066</wp:posOffset>
                  </wp:positionV>
                  <wp:extent cx="119743" cy="94343"/>
                  <wp:effectExtent l="0" t="0" r="0" b="1270"/>
                  <wp:wrapNone/>
                  <wp:docPr id="35" name="Rectángulo 35"/>
                  <wp:cNvGraphicFramePr/>
                  <a:graphic xmlns:a="http://schemas.openxmlformats.org/drawingml/2006/main">
                    <a:graphicData uri="http://schemas.microsoft.com/office/word/2010/wordprocessingShape">
                      <wps:wsp>
                        <wps:cNvSpPr/>
                        <wps:spPr>
                          <a:xfrm>
                            <a:off x="0" y="0"/>
                            <a:ext cx="119743" cy="943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C2CF5" id="Rectángulo 35" o:spid="_x0000_s1026" style="position:absolute;margin-left:207pt;margin-top:177.55pt;width:9.45pt;height:7.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" fillcolor="white [3212]" stroked="f" strokeweight="1pt"/>
              </w:pict>
            </mc:Fallback>
          </mc:AlternateContent>
        </w:r>
        <w:r>
          <w:rPr>
            <w:noProof/>
            <w14:numForm w14:val="default"/>
          </w:rPr>
          <w:drawing>
            <wp:inline distT="0" distB="0" distL="0" distR="0" wp14:anchorId="180F1A7F" wp14:editId="11C59E00">
              <wp:extent cx="4176395" cy="27044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6395" cy="2704465"/>
                      </a:xfrm>
                      <a:prstGeom prst="rect">
                        <a:avLst/>
                      </a:prstGeom>
                    </pic:spPr>
                  </pic:pic>
                </a:graphicData>
              </a:graphic>
            </wp:inline>
          </w:drawing>
        </w:r>
      </w:ins>
    </w:p>
    <w:p w14:paraId="288ADF0D" w14:textId="24BC8E9F" w:rsidR="00025F3D" w:rsidRDefault="00025F3D">
      <w:pPr>
        <w:pStyle w:val="Fuente"/>
        <w:rPr>
          <w:ins w:id="2031" w:author="David Villota Miranda" w:date="2021-09-27T18:27:00Z"/>
        </w:rPr>
        <w:pPrChange w:id="2032" w:author="David Villota Miranda" w:date="2021-09-27T23:01:00Z">
          <w:pPr/>
        </w:pPrChange>
      </w:pPr>
      <w:ins w:id="2033" w:author="David Villota Miranda" w:date="2021-09-27T23:01:00Z">
        <w:r w:rsidRPr="007B7052">
          <w:t xml:space="preserve"> </w:t>
        </w:r>
        <w:r w:rsidRPr="003E66FB">
          <w:t xml:space="preserve">Fuente: </w:t>
        </w:r>
        <w:r>
          <w:t>elaboración propia</w:t>
        </w:r>
      </w:ins>
    </w:p>
    <w:p w14:paraId="19C7748B" w14:textId="5726F1E1" w:rsidR="00700FB8" w:rsidRDefault="00700FB8" w:rsidP="007243F1">
      <w:pPr>
        <w:rPr>
          <w:ins w:id="2034" w:author="David Villota Miranda" w:date="2021-09-27T18:30:00Z"/>
        </w:rPr>
      </w:pPr>
      <w:ins w:id="2035" w:author="David Villota Miranda" w:date="2021-09-27T18:30:00Z">
        <w:r>
          <w:t xml:space="preserve">Como </w:t>
        </w:r>
      </w:ins>
      <w:ins w:id="2036" w:author="David Villota Miranda" w:date="2021-09-27T18:32:00Z">
        <w:r>
          <w:t>conclusión</w:t>
        </w:r>
      </w:ins>
      <w:ins w:id="2037" w:author="David Villota Miranda" w:date="2021-09-27T18:30:00Z">
        <w:r>
          <w:t xml:space="preserve">, </w:t>
        </w:r>
      </w:ins>
      <w:ins w:id="2038" w:author="David Villota Miranda" w:date="2021-09-27T18:32:00Z">
        <w:r w:rsidR="005B6410">
          <w:t xml:space="preserve">el comportamiento es </w:t>
        </w:r>
      </w:ins>
      <w:ins w:id="2039" w:author="David Villota Miranda" w:date="2021-09-27T18:30:00Z">
        <w:r>
          <w:t>uniforme para ambas ganancias:</w:t>
        </w:r>
      </w:ins>
    </w:p>
    <w:p w14:paraId="6775CA08" w14:textId="280A1455" w:rsidR="00700FB8" w:rsidRDefault="008E6BFB" w:rsidP="00700FB8">
      <w:pPr>
        <w:pStyle w:val="Prrafodelista"/>
        <w:numPr>
          <w:ilvl w:val="0"/>
          <w:numId w:val="40"/>
        </w:numPr>
        <w:rPr>
          <w:ins w:id="2040" w:author="David Villota Miranda" w:date="2021-09-27T18:31:00Z"/>
          <w:rStyle w:val="negrita"/>
          <w:b w:val="0"/>
        </w:rPr>
      </w:pPr>
      <w:ins w:id="2041" w:author="David Villota Miranda" w:date="2021-09-29T23:35:00Z">
        <w:r>
          <w:rPr>
            <w:rStyle w:val="negrita"/>
            <w:b w:val="0"/>
          </w:rPr>
          <w:t>Al a</w:t>
        </w:r>
      </w:ins>
      <w:ins w:id="2042" w:author="David Villota Miranda" w:date="2021-09-27T18:30:00Z">
        <w:r w:rsidR="00700FB8">
          <w:rPr>
            <w:rStyle w:val="negrita"/>
            <w:b w:val="0"/>
          </w:rPr>
          <w:t>umentar</w:t>
        </w:r>
      </w:ins>
      <w:ins w:id="2043" w:author="David Villota Miranda" w:date="2021-09-27T18:31:00Z">
        <w:r w:rsidR="00700FB8">
          <w:rPr>
            <w:rStyle w:val="negrita"/>
            <w:b w:val="0"/>
          </w:rPr>
          <w:t xml:space="preserve"> la superficie de control (reducir el porcentaje en cuerda) la ganancia en velocidad lineal y en Pitch aumentan</w:t>
        </w:r>
      </w:ins>
      <w:ins w:id="2044" w:author="David Villota Miranda" w:date="2021-09-29T23:36:00Z">
        <w:r>
          <w:rPr>
            <w:rStyle w:val="negrita"/>
            <w:b w:val="0"/>
          </w:rPr>
          <w:t>.</w:t>
        </w:r>
      </w:ins>
    </w:p>
    <w:p w14:paraId="3A9D0FFA" w14:textId="4218A38B" w:rsidR="00700FB8" w:rsidRPr="00700FB8" w:rsidDel="00025F3D" w:rsidRDefault="00700FB8">
      <w:pPr>
        <w:pStyle w:val="Prrafodelista"/>
        <w:numPr>
          <w:ilvl w:val="0"/>
          <w:numId w:val="40"/>
        </w:numPr>
        <w:rPr>
          <w:del w:id="2045" w:author="David Villota Miranda" w:date="2021-09-27T23:01:00Z"/>
          <w:rStyle w:val="negrita"/>
          <w:b w:val="0"/>
        </w:rPr>
        <w:pPrChange w:id="2046" w:author="David Villota Miranda" w:date="2021-09-27T18:30:00Z">
          <w:pPr/>
        </w:pPrChange>
      </w:pPr>
      <w:ins w:id="2047" w:author="David Villota Miranda" w:date="2021-09-27T18:31:00Z">
        <w:r>
          <w:rPr>
            <w:rStyle w:val="negrita"/>
            <w:b w:val="0"/>
          </w:rPr>
          <w:t xml:space="preserve">Al aumentar </w:t>
        </w:r>
      </w:ins>
      <m:oMath>
        <m:sSub>
          <m:sSubPr>
            <m:ctrlPr>
              <w:ins w:id="2048" w:author="David Villota Miranda" w:date="2021-09-27T18:31:00Z">
                <w:rPr>
                  <w:rStyle w:val="negrita"/>
                  <w:rFonts w:ascii="Cambria Math" w:hAnsi="Cambria Math"/>
                  <w:b w:val="0"/>
                  <w:i/>
                </w:rPr>
              </w:ins>
            </m:ctrlPr>
          </m:sSubPr>
          <m:e>
            <m:r>
              <w:ins w:id="2049" w:author="David Villota Miranda" w:date="2021-09-27T18:31:00Z">
                <w:rPr>
                  <w:rStyle w:val="negrita"/>
                  <w:rFonts w:ascii="Cambria Math" w:hAnsi="Cambria Math"/>
                </w:rPr>
                <m:t>l</m:t>
              </w:ins>
            </m:r>
          </m:e>
          <m:sub>
            <m:r>
              <w:ins w:id="2050" w:author="David Villota Miranda" w:date="2021-09-27T18:31:00Z">
                <w:rPr>
                  <w:rStyle w:val="negrita"/>
                  <w:rFonts w:ascii="Cambria Math" w:hAnsi="Cambria Math"/>
                </w:rPr>
                <m:t>b</m:t>
              </w:ins>
            </m:r>
          </m:sub>
        </m:sSub>
      </m:oMath>
      <w:ins w:id="2051" w:author="David Villota Miranda" w:date="2021-09-27T18:32:00Z">
        <w:r w:rsidR="005B6410">
          <w:rPr>
            <w:rStyle w:val="negrita"/>
            <w:rFonts w:eastAsiaTheme="minorEastAsia"/>
            <w:b w:val="0"/>
          </w:rPr>
          <w:t xml:space="preserve">, la </w:t>
        </w:r>
      </w:ins>
      <w:ins w:id="2052" w:author="David Villota Miranda" w:date="2021-09-29T23:36:00Z">
        <w:r w:rsidR="008E6BFB">
          <w:rPr>
            <w:rStyle w:val="negrita"/>
            <w:rFonts w:eastAsiaTheme="minorEastAsia"/>
            <w:b w:val="0"/>
          </w:rPr>
          <w:t xml:space="preserve">ganancia en </w:t>
        </w:r>
      </w:ins>
      <w:ins w:id="2053" w:author="David Villota Miranda" w:date="2021-09-27T18:32:00Z">
        <w:r w:rsidR="005B6410">
          <w:rPr>
            <w:rStyle w:val="negrita"/>
            <w:rFonts w:eastAsiaTheme="minorEastAsia"/>
            <w:b w:val="0"/>
          </w:rPr>
          <w:t>velocidad lineal aumenta</w:t>
        </w:r>
      </w:ins>
      <w:ins w:id="2054" w:author="David Villota Miranda" w:date="2021-09-27T18:33:00Z">
        <w:r w:rsidR="005B6410">
          <w:rPr>
            <w:rStyle w:val="negrita"/>
            <w:rFonts w:eastAsiaTheme="minorEastAsia"/>
            <w:b w:val="0"/>
          </w:rPr>
          <w:t xml:space="preserve"> y la ganancia en Pitch se hace más negativa</w:t>
        </w:r>
      </w:ins>
      <w:ins w:id="2055" w:author="David Villota Miranda" w:date="2021-09-29T23:36:00Z">
        <w:r w:rsidR="008E6BFB">
          <w:rPr>
            <w:rStyle w:val="negrita"/>
            <w:rFonts w:eastAsiaTheme="minorEastAsia"/>
            <w:b w:val="0"/>
          </w:rPr>
          <w:t>.</w:t>
        </w:r>
      </w:ins>
    </w:p>
    <w:p w14:paraId="09436EE4" w14:textId="7809B4C6" w:rsidR="000C1527" w:rsidRPr="00025F3D" w:rsidDel="00025F3D" w:rsidRDefault="000C1527">
      <w:pPr>
        <w:pStyle w:val="Prrafodelista"/>
        <w:numPr>
          <w:ilvl w:val="0"/>
          <w:numId w:val="40"/>
        </w:numPr>
        <w:rPr>
          <w:del w:id="2056" w:author="David Villota Miranda" w:date="2021-09-27T23:01:00Z"/>
          <w:color w:val="FF0000"/>
          <w:rPrChange w:id="2057" w:author="David Villota Miranda" w:date="2021-09-27T23:01:00Z">
            <w:rPr>
              <w:del w:id="2058" w:author="David Villota Miranda" w:date="2021-09-27T23:01:00Z"/>
              <w:color w:val="FF0000"/>
            </w:rPr>
          </w:rPrChange>
        </w:rPr>
        <w:pPrChange w:id="2059" w:author="David Villota Miranda" w:date="2021-09-27T23:01:00Z">
          <w:pPr>
            <w:pStyle w:val="Figuras"/>
          </w:pPr>
        </w:pPrChange>
      </w:pPr>
      <w:del w:id="2060" w:author="David Villota Miranda" w:date="2021-09-27T23:01:00Z">
        <w:r w:rsidRPr="00F107BB" w:rsidDel="00025F3D">
          <w:rPr>
            <w:rStyle w:val="negrita"/>
            <w:iCs/>
          </w:rPr>
          <w:delText>FIGURA 1</w:delText>
        </w:r>
        <w:r w:rsidR="00C3225B" w:rsidRPr="00025F3D" w:rsidDel="00025F3D">
          <w:rPr>
            <w:rStyle w:val="negrita"/>
            <w:iCs/>
            <w:rPrChange w:id="2061" w:author="David Villota Miranda" w:date="2021-09-27T23:01:00Z">
              <w:rPr>
                <w:rStyle w:val="negrita"/>
                <w:i w:val="0"/>
                <w:iCs/>
              </w:rPr>
            </w:rPrChange>
          </w:rPr>
          <w:delText>4</w:delText>
        </w:r>
        <w:r w:rsidRPr="00025F3D" w:rsidDel="00025F3D">
          <w:rPr>
            <w:rStyle w:val="negrita"/>
            <w:iCs/>
            <w:rPrChange w:id="2062" w:author="David Villota Miranda" w:date="2021-09-27T23:01:00Z">
              <w:rPr>
                <w:rStyle w:val="negrita"/>
                <w:i w:val="0"/>
                <w:iCs/>
              </w:rPr>
            </w:rPrChange>
          </w:rPr>
          <w:delText>.</w:delText>
        </w:r>
        <w:r w:rsidDel="00025F3D">
          <w:delText xml:space="preserve"> </w:delText>
        </w:r>
        <w:r w:rsidRPr="00275396" w:rsidDel="00025F3D">
          <w:delText>Tendencia de la ganancia en Pitch</w:delText>
        </w:r>
      </w:del>
    </w:p>
    <w:p w14:paraId="3B031DA6" w14:textId="1D881B10" w:rsidR="002F1140" w:rsidRPr="00E079DC" w:rsidDel="00025F3D" w:rsidRDefault="00C70172">
      <w:pPr>
        <w:pStyle w:val="Prrafodelista"/>
        <w:rPr>
          <w:del w:id="2063" w:author="David Villota Miranda" w:date="2021-09-27T23:01:00Z"/>
        </w:rPr>
        <w:pPrChange w:id="2064" w:author="David Villota Miranda" w:date="2021-09-27T23:01:00Z">
          <w:pPr>
            <w:jc w:val="center"/>
          </w:pPr>
        </w:pPrChange>
      </w:pPr>
      <w:del w:id="2065" w:author="David Villota Miranda" w:date="2021-09-27T23:01:00Z">
        <w:r w:rsidDel="00025F3D">
          <w:rPr>
            <w:noProof/>
          </w:rPr>
          <w:drawing>
            <wp:inline distT="0" distB="0" distL="0" distR="0" wp14:anchorId="7B1CF0AA" wp14:editId="2049A637">
              <wp:extent cx="3403443" cy="2346385"/>
              <wp:effectExtent l="0" t="0" r="6985" b="0"/>
              <wp:docPr id="27" name="Imagen 27" descr="Gráfico, Gráfico radial,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áfico, Gráfico radial, Gráfico de superficie&#10;&#10;Descripción generada automáticamente"/>
                      <pic:cNvPicPr/>
                    </pic:nvPicPr>
                    <pic:blipFill>
                      <a:blip r:embed="rId30"/>
                      <a:stretch>
                        <a:fillRect/>
                      </a:stretch>
                    </pic:blipFill>
                    <pic:spPr>
                      <a:xfrm>
                        <a:off x="0" y="0"/>
                        <a:ext cx="3420971" cy="2358469"/>
                      </a:xfrm>
                      <a:prstGeom prst="rect">
                        <a:avLst/>
                      </a:prstGeom>
                    </pic:spPr>
                  </pic:pic>
                </a:graphicData>
              </a:graphic>
            </wp:inline>
          </w:drawing>
        </w:r>
      </w:del>
    </w:p>
    <w:p w14:paraId="0195319D" w14:textId="326AACEA" w:rsidR="002F1140" w:rsidRPr="00C3225B" w:rsidRDefault="002F1140">
      <w:pPr>
        <w:pStyle w:val="Prrafodelista"/>
        <w:numPr>
          <w:ilvl w:val="0"/>
          <w:numId w:val="40"/>
        </w:numPr>
        <w:pPrChange w:id="2066" w:author="David Villota Miranda" w:date="2021-09-27T23:01:00Z">
          <w:pPr>
            <w:pStyle w:val="Fuente"/>
          </w:pPr>
        </w:pPrChange>
      </w:pPr>
      <w:del w:id="2067" w:author="David Villota Miranda" w:date="2021-09-27T23:01:00Z">
        <w:r w:rsidRPr="007B7052" w:rsidDel="00025F3D">
          <w:delText xml:space="preserve"> </w:delText>
        </w:r>
        <w:r w:rsidR="000C1527" w:rsidRPr="003E66FB" w:rsidDel="00025F3D">
          <w:delText xml:space="preserve">Fuente: </w:delText>
        </w:r>
        <w:r w:rsidR="000C1527" w:rsidDel="00025F3D">
          <w:delText>elaboración propia</w:delText>
        </w:r>
      </w:del>
    </w:p>
    <w:p w14:paraId="5042E9ED" w14:textId="35EE146C" w:rsidR="004201F6" w:rsidRDefault="004201F6">
      <w:pPr>
        <w:rPr>
          <w:ins w:id="2068" w:author="David Villota Miranda" w:date="2021-09-26T22:39:00Z"/>
        </w:rPr>
      </w:pPr>
      <w:moveToRangeStart w:id="2069" w:author="David Villota Miranda" w:date="2021-09-26T22:39:00Z" w:name="move83588404"/>
      <w:moveTo w:id="2070" w:author="David Villota Miranda" w:date="2021-09-26T22:39:00Z">
        <w:del w:id="2071" w:author="David Villota Miranda" w:date="2021-09-26T22:39:00Z">
          <w:r w:rsidDel="004201F6">
            <w:delText>También s</w:delText>
          </w:r>
        </w:del>
      </w:moveTo>
      <w:ins w:id="2072" w:author="David Villota Miranda" w:date="2021-09-26T22:39:00Z">
        <w:r>
          <w:t>S</w:t>
        </w:r>
      </w:ins>
      <w:moveTo w:id="2073" w:author="David Villota Miranda" w:date="2021-09-26T22:39:00Z">
        <w:r>
          <w:t>e puede observar, tanto para la</w:t>
        </w:r>
      </w:moveTo>
      <w:ins w:id="2074" w:author="David Villota Miranda" w:date="2021-09-29T23:36:00Z">
        <w:r w:rsidR="008E6BFB">
          <w:t xml:space="preserve"> ganancia en</w:t>
        </w:r>
      </w:ins>
      <w:moveTo w:id="2075" w:author="David Villota Miranda" w:date="2021-09-26T22:39:00Z">
        <w:r>
          <w:t xml:space="preserve"> velocidad lineal (Figura 13) como para la ganancia en Pitch (Figura 14), que en ambos casos tiene mucho más impacto la posición del centroide (</w:t>
        </w:r>
        <m:oMath>
          <m:sSub>
            <m:sSubPr>
              <m:ctrlPr>
                <w:rPr>
                  <w:rFonts w:ascii="Cambria Math" w:hAnsi="Cambria Math"/>
                  <w:i/>
                </w:rPr>
              </m:ctrlPr>
            </m:sSubPr>
            <m:e>
              <m:r>
                <w:rPr>
                  <w:rFonts w:ascii="Cambria Math" w:hAnsi="Cambria Math"/>
                </w:rPr>
                <m:t>l</m:t>
              </m:r>
            </m:e>
            <m:sub>
              <m:r>
                <w:rPr>
                  <w:rFonts w:ascii="Cambria Math" w:hAnsi="Cambria Math"/>
                </w:rPr>
                <m:t>b</m:t>
              </m:r>
            </m:sub>
          </m:sSub>
        </m:oMath>
        <w:moveTo w:id="2076" w:author="David Villota Miranda" w:date="2021-09-26T22:39:00Z">
          <w:r>
            <w:t>) que la variación del porcentaje en cuerda.</w:t>
          </w:r>
        </w:moveTo>
        <w:moveToRangeEnd w:id="2069"/>
      </w:moveTo>
    </w:p>
    <w:p w14:paraId="797A9DE8" w14:textId="0DF50C6E" w:rsidR="00FC2D64" w:rsidDel="008E6BFB" w:rsidRDefault="002F1140">
      <w:pPr>
        <w:widowControl w:val="0"/>
        <w:autoSpaceDE w:val="0"/>
        <w:autoSpaceDN w:val="0"/>
        <w:adjustRightInd w:val="0"/>
        <w:spacing w:before="0" w:after="0"/>
        <w:rPr>
          <w:del w:id="2077" w:author="David Villota Miranda" w:date="2021-09-29T23:38:00Z"/>
        </w:rPr>
        <w:pPrChange w:id="2078" w:author="David Villota Miranda" w:date="2021-09-29T23:36:00Z">
          <w:pPr/>
        </w:pPrChange>
      </w:pPr>
      <w:del w:id="2079" w:author="David Villota Miranda" w:date="2021-09-26T22:49:00Z">
        <w:r w:rsidDel="00B07B4E">
          <w:delText>Por lo tanto</w:delText>
        </w:r>
        <w:r w:rsidR="004A36D8" w:rsidDel="00B07B4E">
          <w:delText>,</w:delText>
        </w:r>
        <w:r w:rsidDel="00B07B4E">
          <w:delText xml:space="preserve"> hay que estudiar que el intervalo óptimo permit</w:delText>
        </w:r>
        <w:r w:rsidR="00FB055D" w:rsidDel="00B07B4E">
          <w:delText>a</w:delText>
        </w:r>
        <w:r w:rsidDel="00B07B4E">
          <w:delText xml:space="preserve"> un rango de operación aceptable para que el sistema no sea demasiado sensible. </w:delText>
        </w:r>
      </w:del>
      <w:r>
        <w:t xml:space="preserve">En la </w:t>
      </w:r>
      <w:r w:rsidR="00FB055D">
        <w:t xml:space="preserve">Figura 15 se analiza </w:t>
      </w:r>
      <w:r>
        <w:t xml:space="preserve">el rango de </w:t>
      </w:r>
      <w:r w:rsidR="00FB055D">
        <w:t>actuación</w:t>
      </w:r>
      <w:r>
        <w:t xml:space="preserve"> </w:t>
      </w:r>
      <w:r w:rsidR="00FB055D">
        <w:t xml:space="preserve">(valores del ángulo de deflexión) </w:t>
      </w:r>
      <w:r>
        <w:t>según el porcentaje en cuerda</w:t>
      </w:r>
      <w:r w:rsidR="00FB055D">
        <w:t xml:space="preserve">. </w:t>
      </w:r>
      <w:r w:rsidR="00FC2D64">
        <w:t>Sabiendo que la velocidad de trimado es 10.42 m/s se deberá escoger un porcentaje que permita un intervalo de juego suficiente como para garantizar un b</w:t>
      </w:r>
      <w:ins w:id="2080" w:author="David Villota Miranda" w:date="2021-09-29T23:36:00Z">
        <w:r w:rsidR="008E6BFB">
          <w:t>u</w:t>
        </w:r>
      </w:ins>
      <w:del w:id="2081" w:author="David Villota Miranda" w:date="2021-09-29T23:36:00Z">
        <w:r w:rsidR="00FC2D64" w:rsidDel="008E6BFB">
          <w:delText>i</w:delText>
        </w:r>
      </w:del>
      <w:r w:rsidR="00FC2D64">
        <w:t xml:space="preserve">en comportamiento. </w:t>
      </w:r>
      <w:del w:id="2082" w:author="David Villota Miranda" w:date="2021-09-27T18:47:00Z">
        <w:r w:rsidR="00FC2D64" w:rsidDel="00D0188E">
          <w:delText>Por tanto, p</w:delText>
        </w:r>
      </w:del>
      <w:ins w:id="2083" w:author="David Villota Miranda" w:date="2021-09-27T18:47:00Z">
        <w:r w:rsidR="00D0188E">
          <w:t>P</w:t>
        </w:r>
      </w:ins>
      <w:r w:rsidR="00FC2D64">
        <w:t>uede observar</w:t>
      </w:r>
      <w:ins w:id="2084" w:author="David Villota Miranda" w:date="2021-09-27T18:47:00Z">
        <w:r w:rsidR="00D0188E">
          <w:t>se</w:t>
        </w:r>
      </w:ins>
      <w:r w:rsidR="00FC2D64">
        <w:t xml:space="preserve"> que todas las opciones permiten alcanzar el punto de operación</w:t>
      </w:r>
      <w:del w:id="2085" w:author="David Villota Miranda" w:date="2021-09-27T18:46:00Z">
        <w:r w:rsidR="00FC2D64" w:rsidDel="00D0188E">
          <w:delText>. No obstante, la simulación con un 66 % sólo permite una maniobrabilidad de un grado</w:delText>
        </w:r>
      </w:del>
      <w:r w:rsidR="00FC2D64">
        <w:t>.</w:t>
      </w:r>
      <w:ins w:id="2086" w:author="David Villota Miranda" w:date="2021-09-27T18:45:00Z">
        <w:r w:rsidR="00D0188E" w:rsidRPr="00D0188E">
          <w:rPr>
            <w:rPrChange w:id="2087" w:author="David Villota Miranda" w:date="2021-09-27T18:46:00Z">
              <w:rPr>
                <w:rFonts w:ascii="Arial" w:hAnsi="Arial" w:cs="Arial"/>
                <w:color w:val="000000"/>
                <w:spacing w:val="0"/>
                <w:sz w:val="20"/>
                <w:szCs w:val="20"/>
                <w14:numForm w14:val="default"/>
              </w:rPr>
            </w:rPrChange>
          </w:rPr>
          <w:t xml:space="preserve"> </w:t>
        </w:r>
        <w:r w:rsidR="00D0188E" w:rsidRPr="00D0188E">
          <w:rPr>
            <w:rPrChange w:id="2088" w:author="David Villota Miranda" w:date="2021-09-27T18:45:00Z">
              <w:rPr>
                <w:rFonts w:ascii="Arial" w:hAnsi="Arial" w:cs="Arial"/>
                <w:color w:val="000000"/>
                <w:spacing w:val="0"/>
                <w:sz w:val="20"/>
                <w:szCs w:val="20"/>
                <w14:numForm w14:val="default"/>
              </w:rPr>
            </w:rPrChange>
          </w:rPr>
          <w:t xml:space="preserve">Además, porcentajes de cuerda menores aumentan </w:t>
        </w:r>
        <w:r w:rsidR="00D0188E" w:rsidRPr="00D0188E">
          <w:rPr>
            <w:rPrChange w:id="2089" w:author="David Villota Miranda" w:date="2021-09-27T18:45:00Z">
              <w:rPr>
                <w:rFonts w:ascii="Arial" w:hAnsi="Arial" w:cs="Arial"/>
                <w:color w:val="000000"/>
                <w:spacing w:val="0"/>
                <w:sz w:val="20"/>
                <w:szCs w:val="20"/>
                <w14:numForm w14:val="default"/>
              </w:rPr>
            </w:rPrChange>
          </w:rPr>
          <w:lastRenderedPageBreak/>
          <w:t xml:space="preserve">la ganancia del sistema, como se concluía anteriormente (Figuras 13 y 14) . No obstante, una excesiva ganancia aumenta la sensibilidad, lo cual no es del todo deseable. Además, puede observarse </w:t>
        </w:r>
      </w:ins>
      <w:ins w:id="2090" w:author="David Villota Miranda" w:date="2021-09-27T18:48:00Z">
        <w:r w:rsidR="00C548A2" w:rsidRPr="00D0188E">
          <w:t>como el</w:t>
        </w:r>
      </w:ins>
      <w:ins w:id="2091" w:author="David Villota Miranda" w:date="2021-09-27T18:45:00Z">
        <w:r w:rsidR="00D0188E" w:rsidRPr="00D0188E">
          <w:rPr>
            <w:rPrChange w:id="2092" w:author="David Villota Miranda" w:date="2021-09-27T18:45:00Z">
              <w:rPr>
                <w:rFonts w:ascii="Arial" w:hAnsi="Arial" w:cs="Arial"/>
                <w:color w:val="000000"/>
                <w:spacing w:val="0"/>
                <w:sz w:val="20"/>
                <w:szCs w:val="20"/>
                <w14:numForm w14:val="default"/>
              </w:rPr>
            </w:rPrChange>
          </w:rPr>
          <w:t xml:space="preserve"> rango de operación también se reduce (la simulación del 66% solo permite la maniobrabilidad de un grado). </w:t>
        </w:r>
      </w:ins>
      <w:del w:id="2093" w:author="David Villota Miranda" w:date="2021-09-29T23:36:00Z">
        <w:r w:rsidR="00FC2D64" w:rsidDel="008E6BFB">
          <w:delText xml:space="preserve"> </w:delText>
        </w:r>
      </w:del>
      <w:r w:rsidR="00FC2D64">
        <w:t>En el caso de 82 y 72 % ambos permiten un intervalo mayor</w:t>
      </w:r>
      <w:ins w:id="2094" w:author="David Villota Miranda" w:date="2021-09-27T18:45:00Z">
        <w:r w:rsidR="00D0188E">
          <w:t xml:space="preserve"> de la señal de actuación</w:t>
        </w:r>
      </w:ins>
      <w:r w:rsidR="00FC2D64">
        <w:t xml:space="preserve">. No obstante, </w:t>
      </w:r>
      <w:ins w:id="2095" w:author="David Villota Miranda" w:date="2021-09-27T18:40:00Z">
        <w:r w:rsidR="005B6410">
          <w:t xml:space="preserve">para estos porcentajes </w:t>
        </w:r>
      </w:ins>
      <w:r w:rsidR="00FC2D64">
        <w:t>el punto de trimado se encuentra demasiado cerca al extremo del intervalo bien por la izquierda o bien por la derecha</w:t>
      </w:r>
      <w:ins w:id="2096" w:author="David Villota Miranda" w:date="2021-09-29T23:37:00Z">
        <w:r w:rsidR="008E6BFB">
          <w:t>,</w:t>
        </w:r>
      </w:ins>
      <w:ins w:id="2097" w:author="David Villota Miranda" w:date="2021-09-27T18:39:00Z">
        <w:r w:rsidR="005B6410">
          <w:t xml:space="preserve"> por lo que el porcen</w:t>
        </w:r>
      </w:ins>
      <w:ins w:id="2098" w:author="David Villota Miranda" w:date="2021-09-27T18:47:00Z">
        <w:r w:rsidR="00C548A2">
          <w:t>t</w:t>
        </w:r>
      </w:ins>
      <w:ins w:id="2099" w:author="David Villota Miranda" w:date="2021-09-27T18:39:00Z">
        <w:r w:rsidR="005B6410">
          <w:t>aje más adecuado es del 77</w:t>
        </w:r>
      </w:ins>
      <w:ins w:id="2100" w:author="David Villota Miranda" w:date="2021-09-27T18:40:00Z">
        <w:r w:rsidR="005B6410">
          <w:t xml:space="preserve"> </w:t>
        </w:r>
      </w:ins>
      <w:ins w:id="2101" w:author="David Villota Miranda" w:date="2021-09-27T18:39:00Z">
        <w:r w:rsidR="005B6410">
          <w:t>%</w:t>
        </w:r>
      </w:ins>
      <w:ins w:id="2102" w:author="David Villota Miranda" w:date="2021-09-29T23:37:00Z">
        <w:r w:rsidR="008E6BFB">
          <w:t>.</w:t>
        </w:r>
      </w:ins>
      <w:del w:id="2103" w:author="David Villota Miranda" w:date="2021-09-29T23:37:00Z">
        <w:r w:rsidR="00FC2D64" w:rsidDel="008E6BFB">
          <w:delText xml:space="preserve"> (véase la Figura 16). </w:delText>
        </w:r>
      </w:del>
      <w:ins w:id="2104" w:author="David Villota Miranda" w:date="2021-09-29T23:38:00Z">
        <w:r w:rsidR="008E6BFB">
          <w:t xml:space="preserve"> </w:t>
        </w:r>
      </w:ins>
    </w:p>
    <w:p w14:paraId="18FB501F" w14:textId="77777777" w:rsidR="00025F3D" w:rsidDel="008E6BFB" w:rsidRDefault="00025F3D">
      <w:pPr>
        <w:widowControl w:val="0"/>
        <w:autoSpaceDE w:val="0"/>
        <w:autoSpaceDN w:val="0"/>
        <w:adjustRightInd w:val="0"/>
        <w:spacing w:before="0" w:after="0"/>
        <w:rPr>
          <w:del w:id="2105" w:author="David Villota Miranda" w:date="2021-09-29T23:38:00Z"/>
          <w:moveTo w:id="2106" w:author="David Villota Miranda" w:date="2021-09-27T23:02:00Z"/>
        </w:rPr>
        <w:pPrChange w:id="2107" w:author="David Villota Miranda" w:date="2021-09-29T23:38:00Z">
          <w:pPr/>
        </w:pPrChange>
      </w:pPr>
      <w:moveToRangeStart w:id="2108" w:author="David Villota Miranda" w:date="2021-09-27T23:02:00Z" w:name="move83676163"/>
      <w:moveTo w:id="2109" w:author="David Villota Miranda" w:date="2021-09-27T23:02:00Z">
        <w:r>
          <w:t xml:space="preserve">Finalmente, la simulación con 77 % operará en un rango entre -4º y 2º con el punto de trimado en -1º, considerándose esta como el porcentaje óptimo de cuerda. </w:t>
        </w:r>
      </w:moveTo>
    </w:p>
    <w:moveToRangeEnd w:id="2108"/>
    <w:p w14:paraId="4BD6CB83" w14:textId="2279550C" w:rsidR="002F1140" w:rsidDel="00025F3D" w:rsidRDefault="002F1140" w:rsidP="000C1527">
      <w:pPr>
        <w:pStyle w:val="Figuras"/>
        <w:jc w:val="left"/>
        <w:rPr>
          <w:del w:id="2110" w:author="David Villota Miranda" w:date="2021-09-27T23:05:00Z"/>
        </w:rPr>
      </w:pPr>
    </w:p>
    <w:p w14:paraId="3CBD4C97" w14:textId="77777777" w:rsidR="00025F3D" w:rsidRDefault="00025F3D">
      <w:pPr>
        <w:widowControl w:val="0"/>
        <w:autoSpaceDE w:val="0"/>
        <w:autoSpaceDN w:val="0"/>
        <w:adjustRightInd w:val="0"/>
        <w:spacing w:before="0" w:after="0"/>
        <w:rPr>
          <w:ins w:id="2111" w:author="David Villota Miranda" w:date="2021-09-27T23:06:00Z"/>
        </w:rPr>
        <w:pPrChange w:id="2112" w:author="David Villota Miranda" w:date="2021-09-29T23:38:00Z">
          <w:pPr/>
        </w:pPrChange>
      </w:pPr>
    </w:p>
    <w:p w14:paraId="0A4A2F58" w14:textId="3589F618" w:rsidR="002F1140" w:rsidRPr="000C1527" w:rsidRDefault="000C1527" w:rsidP="000C1527">
      <w:pPr>
        <w:pStyle w:val="Figuras"/>
        <w:jc w:val="left"/>
        <w:rPr>
          <w:color w:val="FF0000"/>
        </w:rPr>
      </w:pPr>
      <w:r w:rsidRPr="00E649D6">
        <w:rPr>
          <w:rStyle w:val="negrita"/>
          <w:i w:val="0"/>
          <w:iCs/>
        </w:rPr>
        <w:t xml:space="preserve">FIGURA </w:t>
      </w:r>
      <w:r>
        <w:rPr>
          <w:rStyle w:val="negrita"/>
          <w:i w:val="0"/>
          <w:iCs/>
        </w:rPr>
        <w:t>1</w:t>
      </w:r>
      <w:r w:rsidR="00C3225B">
        <w:rPr>
          <w:rStyle w:val="negrita"/>
          <w:i w:val="0"/>
          <w:iCs/>
        </w:rPr>
        <w:t>5</w:t>
      </w:r>
      <w:r w:rsidRPr="00E649D6">
        <w:rPr>
          <w:rStyle w:val="negrita"/>
          <w:i w:val="0"/>
          <w:iCs/>
        </w:rPr>
        <w:t>.</w:t>
      </w:r>
      <w:r>
        <w:t xml:space="preserve"> </w:t>
      </w:r>
      <w:r w:rsidRPr="00275396">
        <w:t>Análisis del rango de operación</w:t>
      </w:r>
    </w:p>
    <w:p w14:paraId="5B06F2C6" w14:textId="45302931" w:rsidR="002F1140" w:rsidRDefault="00C70172" w:rsidP="002F1140">
      <w:pPr>
        <w:jc w:val="center"/>
      </w:pPr>
      <w:r>
        <w:rPr>
          <w:noProof/>
        </w:rPr>
        <w:drawing>
          <wp:inline distT="0" distB="0" distL="0" distR="0" wp14:anchorId="57DF72B7" wp14:editId="3240BD5C">
            <wp:extent cx="2579298" cy="2308321"/>
            <wp:effectExtent l="0" t="0" r="0" b="0"/>
            <wp:docPr id="32" name="Imagen 3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líneas&#10;&#10;Descripción generada automáticamente"/>
                    <pic:cNvPicPr/>
                  </pic:nvPicPr>
                  <pic:blipFill rotWithShape="1">
                    <a:blip r:embed="rId31"/>
                    <a:srcRect l="2941"/>
                    <a:stretch/>
                  </pic:blipFill>
                  <pic:spPr bwMode="auto">
                    <a:xfrm>
                      <a:off x="0" y="0"/>
                      <a:ext cx="2593882" cy="2321373"/>
                    </a:xfrm>
                    <a:prstGeom prst="rect">
                      <a:avLst/>
                    </a:prstGeom>
                    <a:ln>
                      <a:noFill/>
                    </a:ln>
                    <a:extLst>
                      <a:ext uri="{53640926-AAD7-44D8-BBD7-CCE9431645EC}">
                        <a14:shadowObscured xmlns:a14="http://schemas.microsoft.com/office/drawing/2010/main"/>
                      </a:ext>
                    </a:extLst>
                  </pic:spPr>
                </pic:pic>
              </a:graphicData>
            </a:graphic>
          </wp:inline>
        </w:drawing>
      </w:r>
    </w:p>
    <w:p w14:paraId="6FD1F1BD" w14:textId="2787F0F3" w:rsidR="002F1140" w:rsidRDefault="000C1527" w:rsidP="007243F1">
      <w:pPr>
        <w:pStyle w:val="Fuente"/>
      </w:pPr>
      <w:r w:rsidRPr="003E66FB">
        <w:t xml:space="preserve">Fuente: </w:t>
      </w:r>
      <w:r>
        <w:t>elaboración propia</w:t>
      </w:r>
    </w:p>
    <w:p w14:paraId="78455BB3" w14:textId="302BF495" w:rsidR="002F1140" w:rsidRPr="007243F1" w:rsidDel="00005C33" w:rsidRDefault="000C1527" w:rsidP="007243F1">
      <w:pPr>
        <w:pStyle w:val="Figuras"/>
        <w:rPr>
          <w:del w:id="2113" w:author="David Villota Miranda" w:date="2021-09-30T17:59:00Z"/>
          <w:color w:val="FF0000"/>
        </w:rPr>
      </w:pPr>
      <w:del w:id="2114" w:author="David Villota Miranda" w:date="2021-09-30T17:59:00Z">
        <w:r w:rsidRPr="00E649D6" w:rsidDel="00005C33">
          <w:rPr>
            <w:rStyle w:val="negrita"/>
            <w:i w:val="0"/>
            <w:iCs/>
          </w:rPr>
          <w:delText xml:space="preserve">FIGURA </w:delText>
        </w:r>
        <w:r w:rsidDel="00005C33">
          <w:rPr>
            <w:rStyle w:val="negrita"/>
            <w:i w:val="0"/>
            <w:iCs/>
          </w:rPr>
          <w:delText>1</w:delText>
        </w:r>
        <w:r w:rsidR="007243F1" w:rsidDel="00005C33">
          <w:rPr>
            <w:rStyle w:val="negrita"/>
            <w:i w:val="0"/>
            <w:iCs/>
          </w:rPr>
          <w:delText>6</w:delText>
        </w:r>
        <w:r w:rsidRPr="00E649D6" w:rsidDel="00005C33">
          <w:rPr>
            <w:rStyle w:val="negrita"/>
            <w:i w:val="0"/>
            <w:iCs/>
          </w:rPr>
          <w:delText>.</w:delText>
        </w:r>
        <w:r w:rsidDel="00005C33">
          <w:delText xml:space="preserve"> Análisis del p</w:delText>
        </w:r>
        <w:r w:rsidRPr="00275396" w:rsidDel="00005C33">
          <w:delText>unto de trimado</w:delText>
        </w:r>
      </w:del>
    </w:p>
    <w:p w14:paraId="17DBC9BB" w14:textId="6B566C57" w:rsidR="002F1140" w:rsidDel="00005C33" w:rsidRDefault="00C70172" w:rsidP="002F1140">
      <w:pPr>
        <w:jc w:val="center"/>
        <w:rPr>
          <w:del w:id="2115" w:author="David Villota Miranda" w:date="2021-09-30T17:59:00Z"/>
        </w:rPr>
      </w:pPr>
      <w:del w:id="2116" w:author="David Villota Miranda" w:date="2021-09-30T17:59:00Z">
        <w:r w:rsidDel="00005C33">
          <w:rPr>
            <w:noProof/>
          </w:rPr>
          <w:drawing>
            <wp:inline distT="0" distB="0" distL="0" distR="0" wp14:anchorId="1F2F9E77" wp14:editId="00DEF035">
              <wp:extent cx="2406770" cy="1981189"/>
              <wp:effectExtent l="0" t="0" r="0" b="635"/>
              <wp:docPr id="33" name="Imagen 3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rotWithShape="1">
                      <a:blip r:embed="rId32"/>
                      <a:srcRect l="4490"/>
                      <a:stretch/>
                    </pic:blipFill>
                    <pic:spPr bwMode="auto">
                      <a:xfrm>
                        <a:off x="0" y="0"/>
                        <a:ext cx="2427274" cy="1998067"/>
                      </a:xfrm>
                      <a:prstGeom prst="rect">
                        <a:avLst/>
                      </a:prstGeom>
                      <a:ln>
                        <a:noFill/>
                      </a:ln>
                      <a:extLst>
                        <a:ext uri="{53640926-AAD7-44D8-BBD7-CCE9431645EC}">
                          <a14:shadowObscured xmlns:a14="http://schemas.microsoft.com/office/drawing/2010/main"/>
                        </a:ext>
                      </a:extLst>
                    </pic:spPr>
                  </pic:pic>
                </a:graphicData>
              </a:graphic>
            </wp:inline>
          </w:drawing>
        </w:r>
      </w:del>
    </w:p>
    <w:p w14:paraId="1A5D4C73" w14:textId="5094BEAB" w:rsidR="002F1140" w:rsidDel="00005C33" w:rsidRDefault="000C1527" w:rsidP="000C1527">
      <w:pPr>
        <w:pStyle w:val="Fuente"/>
        <w:rPr>
          <w:del w:id="2117" w:author="David Villota Miranda" w:date="2021-09-30T17:59:00Z"/>
        </w:rPr>
      </w:pPr>
      <w:del w:id="2118" w:author="David Villota Miranda" w:date="2021-09-30T17:59:00Z">
        <w:r w:rsidRPr="003E66FB" w:rsidDel="00005C33">
          <w:delText xml:space="preserve">Fuente: </w:delText>
        </w:r>
        <w:r w:rsidDel="00005C33">
          <w:delText>elaboración propia</w:delText>
        </w:r>
      </w:del>
    </w:p>
    <w:p w14:paraId="54D0938A" w14:textId="68BC404A" w:rsidR="00472039" w:rsidDel="00025F3D" w:rsidRDefault="002F1140" w:rsidP="002F1140">
      <w:pPr>
        <w:rPr>
          <w:moveFrom w:id="2119" w:author="David Villota Miranda" w:date="2021-09-27T23:02:00Z"/>
        </w:rPr>
      </w:pPr>
      <w:moveFromRangeStart w:id="2120" w:author="David Villota Miranda" w:date="2021-09-27T23:02:00Z" w:name="move83676163"/>
      <w:moveFrom w:id="2121" w:author="David Villota Miranda" w:date="2021-09-27T23:02:00Z">
        <w:r w:rsidDel="00025F3D">
          <w:t>Finalmente, la simulación con 77 % operará en un rango entre -4º y 2º con el punto de trimado en -1º</w:t>
        </w:r>
        <w:r w:rsidR="00472039" w:rsidDel="00025F3D">
          <w:t xml:space="preserve">, considerándose esta como el porcentaje óptimo de cuerda. </w:t>
        </w:r>
      </w:moveFrom>
    </w:p>
    <w:moveFromRangeEnd w:id="2120"/>
    <w:p w14:paraId="76C64397" w14:textId="3858FAD8" w:rsidR="00660E77" w:rsidRPr="003518FD" w:rsidRDefault="00014A4F" w:rsidP="00873BDD">
      <w:pPr>
        <w:pStyle w:val="Ttulo1"/>
      </w:pPr>
      <w:ins w:id="2122" w:author="David Villota Miranda" w:date="2021-09-26T12:19:00Z">
        <w:r>
          <w:t>4</w:t>
        </w:r>
      </w:ins>
      <w:del w:id="2123" w:author="David Villota Miranda" w:date="2021-09-26T12:03:00Z">
        <w:r w:rsidR="00660E77" w:rsidRPr="003518FD" w:rsidDel="003518FD">
          <w:delText>7</w:delText>
        </w:r>
      </w:del>
      <w:r w:rsidR="00660E77" w:rsidRPr="003518FD">
        <w:t xml:space="preserve"> CONCLUSIONES</w:t>
      </w:r>
    </w:p>
    <w:p w14:paraId="43163B88" w14:textId="19040809" w:rsidR="00980040" w:rsidRDefault="00980040" w:rsidP="00980040">
      <w:r>
        <w:t>Teniendo en cuenta todos los estudios anteriores y para la arquitectura concreta de ala fija sin cola de la Figura 1, se puede concluir que la geometría óptima de la superficie de control para mejorar la estabilidad es la que se muestra en la Tabla 3.</w:t>
      </w:r>
    </w:p>
    <w:p w14:paraId="0013A377" w14:textId="4BC3A276" w:rsidR="00496309" w:rsidRPr="007243F1" w:rsidRDefault="00496309" w:rsidP="00980040">
      <w:pPr>
        <w:rPr>
          <w:rStyle w:val="negrita"/>
          <w:b w:val="0"/>
        </w:rPr>
      </w:pPr>
      <w:r>
        <w:t xml:space="preserve">A lo largo de todo el estudio se ha observado una tendencia clara de cómo afecta la posición del centroide en la ubicación de los </w:t>
      </w:r>
      <w:ins w:id="2124" w:author="David Villota Miranda" w:date="2021-09-27T18:48:00Z">
        <w:r w:rsidR="00C548A2" w:rsidRPr="00C548A2">
          <w:t xml:space="preserve">polos </w:t>
        </w:r>
        <w:r w:rsidR="00C548A2" w:rsidRPr="00C548A2">
          <w:lastRenderedPageBreak/>
          <w:t xml:space="preserve">(amortiguamiento, y frecuencia) para la estabilidad longitudinal y lateral, pudiéndose definir claramente un intervalo óptimo para ubicar el centroide de la superficie de control. Sin embargo, no existía un consenso sobre el porcentaje de cuerda </w:t>
        </w:r>
      </w:ins>
      <w:ins w:id="2125" w:author="David Villota Miranda" w:date="2021-09-27T22:31:00Z">
        <w:r w:rsidR="00812FE2" w:rsidRPr="00C548A2">
          <w:t>óptimo</w:t>
        </w:r>
      </w:ins>
      <w:ins w:id="2126" w:author="David Villota Miranda" w:date="2021-09-27T18:48:00Z">
        <w:r w:rsidR="00C548A2" w:rsidRPr="00C548A2">
          <w:t xml:space="preserve"> para la mejor ubicación de polos. En este caso, se ha recurrido a analizar la ganancia en velocidad lineal y en ángulo de pitch respecto al ángulo de deflexión. De esta forma se ha determinado el porcentaje de cuerda óptimo que consigue una sensibilidad (ganancia) adecuada y una buena maniobrabilidad (excursión del </w:t>
        </w:r>
      </w:ins>
      <w:ins w:id="2127" w:author="David Villota Miranda" w:date="2021-09-27T22:50:00Z">
        <w:r w:rsidR="00F060F7" w:rsidRPr="00C548A2">
          <w:t>ángulo</w:t>
        </w:r>
      </w:ins>
      <w:ins w:id="2128" w:author="David Villota Miranda" w:date="2021-09-27T18:48:00Z">
        <w:r w:rsidR="00C548A2" w:rsidRPr="00C548A2">
          <w:t xml:space="preserve"> de control alrededor del valor para el trimado). </w:t>
        </w:r>
      </w:ins>
      <w:del w:id="2129" w:author="David Villota Miranda" w:date="2021-09-27T18:48:00Z">
        <w:r w:rsidDel="00C548A2">
          <w:delText xml:space="preserve">polos. </w:delText>
        </w:r>
      </w:del>
      <w:del w:id="2130" w:author="David Villota Miranda" w:date="2021-09-26T22:51:00Z">
        <w:r w:rsidDel="00B07B4E">
          <w:delText>Por otro lado, no observa un efecto tan claro en el porcentaje en cuerda tal y como se puede ver en las Figuras 11 y 12 por lo tanto se estudia la ganancia en Pitch y el rango de operación para poder determinar un porcentaje óptimo.</w:delText>
        </w:r>
      </w:del>
    </w:p>
    <w:p w14:paraId="46F6A3CD" w14:textId="77777777" w:rsidR="00980040" w:rsidRPr="000C1527" w:rsidRDefault="00980040" w:rsidP="00980040">
      <w:pPr>
        <w:pStyle w:val="Figuras"/>
      </w:pPr>
      <w:r w:rsidRPr="00E649D6">
        <w:rPr>
          <w:rStyle w:val="negrita"/>
          <w:i w:val="0"/>
          <w:iCs/>
        </w:rPr>
        <w:t xml:space="preserve">TABLA </w:t>
      </w:r>
      <w:r>
        <w:rPr>
          <w:rStyle w:val="negrita"/>
          <w:i w:val="0"/>
          <w:iCs/>
        </w:rPr>
        <w:t>3</w:t>
      </w:r>
      <w:r>
        <w:t xml:space="preserve">. Dimensionamiento óptimo para la superficie de control </w:t>
      </w:r>
    </w:p>
    <w:tbl>
      <w:tblPr>
        <w:tblStyle w:val="Tablaconcuadrcula"/>
        <w:tblW w:w="0" w:type="auto"/>
        <w:jc w:val="center"/>
        <w:tblBorders>
          <w:insideH w:val="single" w:sz="12" w:space="0" w:color="auto"/>
          <w:insideV w:val="single" w:sz="12" w:space="0" w:color="auto"/>
        </w:tblBorders>
        <w:tblLook w:val="04A0" w:firstRow="1" w:lastRow="0" w:firstColumn="1" w:lastColumn="0" w:noHBand="0" w:noVBand="1"/>
      </w:tblPr>
      <w:tblGrid>
        <w:gridCol w:w="2253"/>
        <w:gridCol w:w="1225"/>
      </w:tblGrid>
      <w:tr w:rsidR="00980040" w:rsidRPr="002F1140" w14:paraId="1849D578" w14:textId="77777777" w:rsidTr="00BB1F56">
        <w:trPr>
          <w:jc w:val="center"/>
        </w:trPr>
        <w:tc>
          <w:tcPr>
            <w:tcW w:w="2253" w:type="dxa"/>
            <w:shd w:val="clear" w:color="auto" w:fill="auto"/>
          </w:tcPr>
          <w:p w14:paraId="7EF6CFAD" w14:textId="3B97F87B" w:rsidR="00980040" w:rsidRPr="002F1140" w:rsidRDefault="00980040" w:rsidP="00BB1F56">
            <w:pPr>
              <w:rPr>
                <w:rFonts w:ascii="Arial Narrow" w:hAnsi="Arial Narrow"/>
              </w:rPr>
            </w:pPr>
            <w:r w:rsidRPr="002F1140">
              <w:rPr>
                <w:rFonts w:ascii="Arial Narrow" w:hAnsi="Arial Narrow"/>
                <w:position w:val="-5"/>
              </w:rPr>
              <w:t>l</w:t>
            </w:r>
            <w:r w:rsidRPr="002F1140">
              <w:rPr>
                <w:rFonts w:ascii="Arial Narrow" w:hAnsi="Arial Narrow"/>
                <w:position w:val="-5"/>
                <w:vertAlign w:val="subscript"/>
              </w:rPr>
              <w:t>b</w:t>
            </w:r>
            <w:ins w:id="2131" w:author="David Villota Miranda" w:date="2021-09-26T22:50:00Z">
              <w:r w:rsidR="00B07B4E">
                <w:rPr>
                  <w:rFonts w:ascii="Arial Narrow" w:hAnsi="Arial Narrow"/>
                  <w:position w:val="-5"/>
                  <w:vertAlign w:val="subscript"/>
                </w:rPr>
                <w:t xml:space="preserve"> </w:t>
              </w:r>
              <w:r w:rsidR="00B07B4E" w:rsidRPr="00B07B4E">
                <w:rPr>
                  <w:rFonts w:ascii="Arial Narrow" w:hAnsi="Arial Narrow"/>
                  <w:position w:val="-5"/>
                  <w:sz w:val="18"/>
                  <w:szCs w:val="18"/>
                  <w:rPrChange w:id="2132" w:author="David Villota Miranda" w:date="2021-09-26T22:51:00Z">
                    <w:rPr>
                      <w:rFonts w:ascii="Arial Narrow" w:hAnsi="Arial Narrow"/>
                      <w:position w:val="-5"/>
                      <w:vertAlign w:val="subscript"/>
                    </w:rPr>
                  </w:rPrChange>
                </w:rPr>
                <w:t>(Posición del centroide)</w:t>
              </w:r>
            </w:ins>
          </w:p>
        </w:tc>
        <w:tc>
          <w:tcPr>
            <w:tcW w:w="1225" w:type="dxa"/>
            <w:shd w:val="clear" w:color="auto" w:fill="auto"/>
          </w:tcPr>
          <w:p w14:paraId="5D8A28BD" w14:textId="77777777" w:rsidR="00980040" w:rsidRPr="002F1140" w:rsidRDefault="00980040" w:rsidP="00BB1F56">
            <w:pPr>
              <w:rPr>
                <w:rFonts w:ascii="Arial Narrow" w:hAnsi="Arial Narrow"/>
              </w:rPr>
            </w:pPr>
            <w:r w:rsidRPr="002F1140">
              <w:rPr>
                <w:rFonts w:ascii="Arial Narrow" w:hAnsi="Arial Narrow"/>
                <w:position w:val="-5"/>
              </w:rPr>
              <w:t>[0.365,0.42]</w:t>
            </w:r>
          </w:p>
        </w:tc>
      </w:tr>
      <w:tr w:rsidR="00980040" w:rsidRPr="002F1140" w14:paraId="554B9B51" w14:textId="77777777" w:rsidTr="00BB1F56">
        <w:trPr>
          <w:jc w:val="center"/>
        </w:trPr>
        <w:tc>
          <w:tcPr>
            <w:tcW w:w="2253" w:type="dxa"/>
            <w:shd w:val="clear" w:color="auto" w:fill="auto"/>
          </w:tcPr>
          <w:p w14:paraId="638F2B44" w14:textId="77777777" w:rsidR="00980040" w:rsidRPr="00F060F7" w:rsidRDefault="00980040" w:rsidP="00BB1F56">
            <w:pPr>
              <w:rPr>
                <w:rFonts w:ascii="Arial Narrow" w:hAnsi="Arial Narrow"/>
              </w:rPr>
            </w:pPr>
            <w:r w:rsidRPr="00F060F7">
              <w:rPr>
                <w:rFonts w:ascii="Arial Narrow" w:hAnsi="Arial Narrow"/>
                <w:position w:val="-5"/>
                <w:sz w:val="22"/>
                <w:szCs w:val="20"/>
                <w:rPrChange w:id="2133" w:author="David Villota Miranda" w:date="2021-09-27T22:50:00Z">
                  <w:rPr>
                    <w:rFonts w:ascii="Arial Narrow" w:hAnsi="Arial Narrow"/>
                    <w:position w:val="-5"/>
                  </w:rPr>
                </w:rPrChange>
              </w:rPr>
              <w:t>Porcentaje en cuerda</w:t>
            </w:r>
          </w:p>
        </w:tc>
        <w:tc>
          <w:tcPr>
            <w:tcW w:w="1225" w:type="dxa"/>
            <w:shd w:val="clear" w:color="auto" w:fill="auto"/>
          </w:tcPr>
          <w:p w14:paraId="067BC545" w14:textId="77777777" w:rsidR="00980040" w:rsidRPr="002F1140" w:rsidRDefault="00980040" w:rsidP="00BB1F56">
            <w:pPr>
              <w:rPr>
                <w:rFonts w:ascii="Arial Narrow" w:hAnsi="Arial Narrow"/>
              </w:rPr>
            </w:pPr>
            <w:r w:rsidRPr="002F1140">
              <w:rPr>
                <w:rFonts w:ascii="Arial Narrow" w:hAnsi="Arial Narrow"/>
                <w:position w:val="-5"/>
              </w:rPr>
              <w:t>77 %</w:t>
            </w:r>
          </w:p>
        </w:tc>
      </w:tr>
    </w:tbl>
    <w:p w14:paraId="5092558E" w14:textId="77777777" w:rsidR="00980040" w:rsidRPr="002F1140" w:rsidRDefault="00980040" w:rsidP="00980040">
      <w:pPr>
        <w:pStyle w:val="Fuente"/>
      </w:pPr>
      <w:r w:rsidRPr="003E66FB">
        <w:t xml:space="preserve">Fuente: </w:t>
      </w:r>
      <w:r>
        <w:t>elaboración propia</w:t>
      </w:r>
    </w:p>
    <w:p w14:paraId="2895BC77" w14:textId="2142188B" w:rsidR="001F5134" w:rsidRPr="007E2D46" w:rsidRDefault="00014A4F" w:rsidP="001F5134">
      <w:pPr>
        <w:pStyle w:val="Ttulo1"/>
      </w:pPr>
      <w:ins w:id="2134" w:author="David Villota Miranda" w:date="2021-09-26T12:19:00Z">
        <w:r>
          <w:t>5</w:t>
        </w:r>
      </w:ins>
      <w:del w:id="2135" w:author="David Villota Miranda" w:date="2021-09-26T12:03:00Z">
        <w:r w:rsidR="001F5134" w:rsidRPr="00FC2D64" w:rsidDel="003518FD">
          <w:delText>8</w:delText>
        </w:r>
      </w:del>
      <w:r w:rsidR="001F5134" w:rsidRPr="00FC2D64">
        <w:t xml:space="preserve"> Agradecimientos</w:t>
      </w:r>
    </w:p>
    <w:p w14:paraId="5291BA82" w14:textId="492B9438" w:rsidR="001F5134" w:rsidRPr="007E2D46" w:rsidRDefault="001F5134" w:rsidP="007E2D46">
      <w:r w:rsidRPr="007E2D46">
        <w:t xml:space="preserve">Los autores agradecen la ayuda prestada por el </w:t>
      </w:r>
      <w:r>
        <w:t>Gobierno de La Rioja a través del proyecto de I+D ADER 2017-I-IDD-00035 y por la Universidad de La Rioja a través de la Ayuda a Grupos de Investigación REGI 2020/23.</w:t>
      </w:r>
    </w:p>
    <w:p w14:paraId="4BEA7BD8" w14:textId="42F84EC1" w:rsidR="00873BDD" w:rsidRPr="007E2D46" w:rsidRDefault="00014A4F" w:rsidP="00873BDD">
      <w:pPr>
        <w:pStyle w:val="Ttulo1"/>
        <w:rPr>
          <w:lang w:val="en-US"/>
        </w:rPr>
      </w:pPr>
      <w:ins w:id="2136" w:author="David Villota Miranda" w:date="2021-09-26T12:19:00Z">
        <w:r>
          <w:rPr>
            <w:lang w:val="en-US"/>
          </w:rPr>
          <w:t>6</w:t>
        </w:r>
      </w:ins>
      <w:del w:id="2137" w:author="David Villota Miranda" w:date="2021-09-26T12:03:00Z">
        <w:r w:rsidR="001F5134" w:rsidRPr="007E2D46" w:rsidDel="003518FD">
          <w:rPr>
            <w:lang w:val="en-US"/>
          </w:rPr>
          <w:delText>9</w:delText>
        </w:r>
      </w:del>
      <w:r w:rsidR="00873BDD" w:rsidRPr="007E2D46">
        <w:rPr>
          <w:lang w:val="en-US"/>
        </w:rPr>
        <w:t>. Referencias</w:t>
      </w:r>
    </w:p>
    <w:p w14:paraId="6C78F5C0" w14:textId="77777777" w:rsidR="002F1140" w:rsidRPr="00E079DC" w:rsidRDefault="002F1140" w:rsidP="002F1140">
      <w:pPr>
        <w:rPr>
          <w:i/>
          <w:iCs/>
          <w:lang w:val="en-GB"/>
        </w:rPr>
      </w:pPr>
      <w:r w:rsidRPr="00E079DC">
        <w:rPr>
          <w:lang w:val="en-GB"/>
        </w:rPr>
        <w:t>[</w:t>
      </w:r>
      <w:r w:rsidRPr="00E079DC">
        <w:rPr>
          <w:i/>
          <w:iCs/>
        </w:rPr>
        <w:fldChar w:fldCharType="begin"/>
      </w:r>
      <w:r w:rsidRPr="00E079DC">
        <w:rPr>
          <w:lang w:val="en-GB"/>
        </w:rPr>
        <w:instrText xml:space="preserve"> SEQ [ \* ARABIC </w:instrText>
      </w:r>
      <w:r w:rsidRPr="00E079DC">
        <w:rPr>
          <w:i/>
          <w:iCs/>
        </w:rPr>
        <w:fldChar w:fldCharType="separate"/>
      </w:r>
      <w:r>
        <w:rPr>
          <w:noProof/>
          <w:lang w:val="en-GB"/>
        </w:rPr>
        <w:t>1</w:t>
      </w:r>
      <w:r w:rsidRPr="00E079DC">
        <w:rPr>
          <w:i/>
          <w:iCs/>
        </w:rPr>
        <w:fldChar w:fldCharType="end"/>
      </w:r>
      <w:r w:rsidRPr="00E079DC">
        <w:rPr>
          <w:lang w:val="en-GB"/>
        </w:rPr>
        <w:t>]</w:t>
      </w:r>
      <w:r w:rsidRPr="00E079DC">
        <w:rPr>
          <w:lang w:val="en-GB"/>
        </w:rPr>
        <w:tab/>
        <w:t>David K. Schmidt. (2012) “Modern Flight Dynamics”, McGraw-Hill International Edition.</w:t>
      </w:r>
    </w:p>
    <w:p w14:paraId="7778B02C" w14:textId="77777777" w:rsidR="002F1140" w:rsidRPr="00E079DC" w:rsidRDefault="002F1140" w:rsidP="002F1140">
      <w:pPr>
        <w:rPr>
          <w:i/>
          <w:iCs/>
          <w:lang w:val="en-GB"/>
        </w:rPr>
      </w:pPr>
      <w:r w:rsidRPr="00E079DC">
        <w:rPr>
          <w:lang w:val="en-GB"/>
        </w:rPr>
        <w:t>[</w:t>
      </w:r>
      <w:r w:rsidRPr="00E079DC">
        <w:rPr>
          <w:i/>
          <w:iCs/>
        </w:rPr>
        <w:fldChar w:fldCharType="begin"/>
      </w:r>
      <w:r w:rsidRPr="00E079DC">
        <w:rPr>
          <w:lang w:val="en-GB"/>
        </w:rPr>
        <w:instrText xml:space="preserve"> SEQ [ \* ARABIC </w:instrText>
      </w:r>
      <w:r w:rsidRPr="00E079DC">
        <w:rPr>
          <w:i/>
          <w:iCs/>
        </w:rPr>
        <w:fldChar w:fldCharType="separate"/>
      </w:r>
      <w:r>
        <w:rPr>
          <w:noProof/>
          <w:lang w:val="en-GB"/>
        </w:rPr>
        <w:t>2</w:t>
      </w:r>
      <w:r w:rsidRPr="00E079DC">
        <w:rPr>
          <w:i/>
          <w:iCs/>
        </w:rPr>
        <w:fldChar w:fldCharType="end"/>
      </w:r>
      <w:r w:rsidRPr="00E079DC">
        <w:rPr>
          <w:lang w:val="en-GB"/>
        </w:rPr>
        <w:t>]</w:t>
      </w:r>
      <w:r w:rsidRPr="00E079DC">
        <w:rPr>
          <w:lang w:val="en-GB"/>
        </w:rPr>
        <w:tab/>
        <w:t>Guidelines for XFLR5 V0.03. (2009) “XFLR5 Analysis of foils and wings operating at low Reynolds numbers”.</w:t>
      </w:r>
    </w:p>
    <w:p w14:paraId="6C0B77B3" w14:textId="77777777" w:rsidR="002F1140" w:rsidRPr="00E079DC" w:rsidRDefault="002F1140" w:rsidP="002F1140">
      <w:pPr>
        <w:rPr>
          <w:i/>
          <w:iCs/>
          <w:lang w:val="en-GB"/>
        </w:rPr>
      </w:pPr>
      <w:r w:rsidRPr="00E079DC">
        <w:rPr>
          <w:lang w:val="en-GB"/>
        </w:rPr>
        <w:t>[</w:t>
      </w:r>
      <w:r w:rsidRPr="00E079DC">
        <w:rPr>
          <w:i/>
          <w:iCs/>
        </w:rPr>
        <w:fldChar w:fldCharType="begin"/>
      </w:r>
      <w:r w:rsidRPr="00E079DC">
        <w:rPr>
          <w:lang w:val="en-GB"/>
        </w:rPr>
        <w:instrText xml:space="preserve"> SEQ [ \* ARABIC </w:instrText>
      </w:r>
      <w:r w:rsidRPr="00E079DC">
        <w:rPr>
          <w:i/>
          <w:iCs/>
        </w:rPr>
        <w:fldChar w:fldCharType="separate"/>
      </w:r>
      <w:r>
        <w:rPr>
          <w:noProof/>
          <w:lang w:val="en-GB"/>
        </w:rPr>
        <w:t>3</w:t>
      </w:r>
      <w:r w:rsidRPr="00E079DC">
        <w:rPr>
          <w:i/>
          <w:iCs/>
        </w:rPr>
        <w:fldChar w:fldCharType="end"/>
      </w:r>
      <w:r w:rsidRPr="00E079DC">
        <w:rPr>
          <w:lang w:val="en-GB"/>
        </w:rPr>
        <w:t>]</w:t>
      </w:r>
      <w:r w:rsidRPr="00E079DC">
        <w:rPr>
          <w:lang w:val="en-GB"/>
        </w:rPr>
        <w:tab/>
        <w:t>Smetana, Frederick O. Delbert C. Summery and W. Donlad Johnson (1972), “Riding and Handling Qualities of light Aircraft-A Review and Analysis”. National aeronautics and space administration. Washington D.C</w:t>
      </w:r>
    </w:p>
    <w:p w14:paraId="0EFC07A4" w14:textId="77777777" w:rsidR="002F1140" w:rsidRPr="00E079DC" w:rsidRDefault="002F1140" w:rsidP="002F1140">
      <w:pPr>
        <w:rPr>
          <w:i/>
          <w:iCs/>
          <w:lang w:val="en-GB"/>
        </w:rPr>
      </w:pPr>
      <w:bookmarkStart w:id="2138" w:name="_Ref35768362"/>
      <w:r w:rsidRPr="00E079DC">
        <w:rPr>
          <w:lang w:val="en-GB"/>
        </w:rPr>
        <w:lastRenderedPageBreak/>
        <w:t>[</w:t>
      </w:r>
      <w:r w:rsidRPr="00E079DC">
        <w:rPr>
          <w:i/>
          <w:iCs/>
        </w:rPr>
        <w:fldChar w:fldCharType="begin"/>
      </w:r>
      <w:r w:rsidRPr="00E079DC">
        <w:rPr>
          <w:lang w:val="en-GB"/>
        </w:rPr>
        <w:instrText xml:space="preserve"> SEQ [ \* ARABIC </w:instrText>
      </w:r>
      <w:r w:rsidRPr="00E079DC">
        <w:rPr>
          <w:i/>
          <w:iCs/>
        </w:rPr>
        <w:fldChar w:fldCharType="separate"/>
      </w:r>
      <w:r>
        <w:rPr>
          <w:noProof/>
          <w:lang w:val="en-GB"/>
        </w:rPr>
        <w:t>4</w:t>
      </w:r>
      <w:r w:rsidRPr="00E079DC">
        <w:rPr>
          <w:i/>
          <w:iCs/>
        </w:rPr>
        <w:fldChar w:fldCharType="end"/>
      </w:r>
      <w:bookmarkEnd w:id="2138"/>
      <w:r w:rsidRPr="00E079DC">
        <w:rPr>
          <w:lang w:val="en-GB"/>
        </w:rPr>
        <w:t>]</w:t>
      </w:r>
      <w:r w:rsidRPr="00E079DC">
        <w:rPr>
          <w:lang w:val="en-GB"/>
        </w:rPr>
        <w:tab/>
        <w:t>Esteban. S., (2001) “Static and dynamic analysis of an unconventional plane: Flying wing”. In AIAA Atmospheric Flight Mechanics Conference and Exhibit.</w:t>
      </w:r>
    </w:p>
    <w:p w14:paraId="0D10C1B2" w14:textId="2BF0A1FA" w:rsidR="002F1140" w:rsidRDefault="002F1140" w:rsidP="002F1140">
      <w:pPr>
        <w:rPr>
          <w:ins w:id="2139" w:author="David Villota Miranda" w:date="2021-09-27T22:47:00Z"/>
          <w:lang w:val="en-GB"/>
        </w:rPr>
      </w:pPr>
      <w:bookmarkStart w:id="2140" w:name="_Ref35763986"/>
      <w:r w:rsidRPr="00483267">
        <w:rPr>
          <w:lang w:val="en-GB"/>
        </w:rPr>
        <w:t>[</w:t>
      </w:r>
      <w:r w:rsidRPr="00E079DC">
        <w:rPr>
          <w:i/>
          <w:iCs/>
        </w:rPr>
        <w:fldChar w:fldCharType="begin"/>
      </w:r>
      <w:r w:rsidRPr="00483267">
        <w:rPr>
          <w:lang w:val="en-GB"/>
        </w:rPr>
        <w:instrText xml:space="preserve"> SEQ [ \* ARABIC </w:instrText>
      </w:r>
      <w:r w:rsidRPr="00E079DC">
        <w:rPr>
          <w:i/>
          <w:iCs/>
        </w:rPr>
        <w:fldChar w:fldCharType="separate"/>
      </w:r>
      <w:r w:rsidRPr="00483267">
        <w:rPr>
          <w:noProof/>
          <w:lang w:val="en-GB"/>
        </w:rPr>
        <w:t>5</w:t>
      </w:r>
      <w:r w:rsidRPr="00E079DC">
        <w:rPr>
          <w:i/>
          <w:iCs/>
        </w:rPr>
        <w:fldChar w:fldCharType="end"/>
      </w:r>
      <w:bookmarkEnd w:id="2140"/>
      <w:r w:rsidRPr="00483267">
        <w:rPr>
          <w:lang w:val="en-GB"/>
        </w:rPr>
        <w:t>]</w:t>
      </w:r>
      <w:r w:rsidRPr="00483267">
        <w:rPr>
          <w:lang w:val="en-GB"/>
        </w:rPr>
        <w:tab/>
        <w:t xml:space="preserve">Villota Miranda, David; Gil Martínez, Montserrat; Rico Azagra, Javier (2018). </w:t>
      </w:r>
      <w:r w:rsidRPr="00E079DC">
        <w:rPr>
          <w:lang w:val="en-GB"/>
        </w:rPr>
        <w:t xml:space="preserve">“Longitudinal control of a fixed wing UAV”. </w:t>
      </w:r>
      <w:r w:rsidRPr="00812FE2">
        <w:rPr>
          <w:rPrChange w:id="2141" w:author="David Villota Miranda" w:date="2021-09-27T22:31:00Z">
            <w:rPr>
              <w:lang w:val="en-GB"/>
            </w:rPr>
          </w:rPrChange>
        </w:rPr>
        <w:t>XXXIX Jornadas de Automática</w:t>
      </w:r>
      <w:ins w:id="2142" w:author="David Villota Miranda" w:date="2021-09-27T22:31:00Z">
        <w:r w:rsidR="00812FE2" w:rsidRPr="00812FE2">
          <w:rPr>
            <w:rPrChange w:id="2143" w:author="David Villota Miranda" w:date="2021-09-27T22:31:00Z">
              <w:rPr>
                <w:lang w:val="en-GB"/>
              </w:rPr>
            </w:rPrChange>
          </w:rPr>
          <w:t xml:space="preserve">, Badajoz (España). Libro de Actas: pp. 598-604. </w:t>
        </w:r>
        <w:r w:rsidR="00812FE2" w:rsidRPr="00812FE2">
          <w:rPr>
            <w:lang w:val="en-GB"/>
          </w:rPr>
          <w:t>ISBN 978-84-09-04460-3.</w:t>
        </w:r>
      </w:ins>
      <w:del w:id="2144" w:author="David Villota Miranda" w:date="2021-09-27T22:31:00Z">
        <w:r w:rsidRPr="00E06DEF" w:rsidDel="00812FE2">
          <w:rPr>
            <w:lang w:val="en-GB"/>
          </w:rPr>
          <w:delText>.</w:delText>
        </w:r>
      </w:del>
    </w:p>
    <w:p w14:paraId="4982C318" w14:textId="5D6258B7" w:rsidR="00124C80" w:rsidRDefault="00124C80" w:rsidP="002F1140">
      <w:pPr>
        <w:rPr>
          <w:ins w:id="2145" w:author="David Villota Miranda" w:date="2021-09-27T22:46:00Z"/>
          <w:lang w:val="en-GB"/>
        </w:rPr>
      </w:pPr>
      <w:ins w:id="2146" w:author="David Villota Miranda" w:date="2021-09-27T22:47:00Z">
        <w:r>
          <w:rPr>
            <w:lang w:val="en-GB"/>
          </w:rPr>
          <w:t xml:space="preserve">[6] </w:t>
        </w:r>
        <w:r w:rsidRPr="00124C80">
          <w:rPr>
            <w:lang w:val="en-GB"/>
          </w:rPr>
          <w:t>Anderson, J. D. (2001). Fundamentals of aerodynamics. Boston: McGraw-Hill.</w:t>
        </w:r>
      </w:ins>
      <w:ins w:id="2147" w:author="David Villota Miranda" w:date="2021-09-27T22:48:00Z">
        <w:r>
          <w:rPr>
            <w:lang w:val="en-GB"/>
          </w:rPr>
          <w:t xml:space="preserve"> ISBN </w:t>
        </w:r>
        <w:r w:rsidRPr="00124C80">
          <w:rPr>
            <w:lang w:val="en-GB"/>
          </w:rPr>
          <w:t>978</w:t>
        </w:r>
        <w:r>
          <w:rPr>
            <w:lang w:val="en-GB"/>
          </w:rPr>
          <w:t>-</w:t>
        </w:r>
        <w:r w:rsidRPr="00124C80">
          <w:rPr>
            <w:lang w:val="en-GB"/>
          </w:rPr>
          <w:t>00</w:t>
        </w:r>
        <w:r>
          <w:rPr>
            <w:lang w:val="en-GB"/>
          </w:rPr>
          <w:t>-</w:t>
        </w:r>
        <w:r w:rsidRPr="00124C80">
          <w:rPr>
            <w:lang w:val="en-GB"/>
          </w:rPr>
          <w:t>71</w:t>
        </w:r>
        <w:r>
          <w:rPr>
            <w:lang w:val="en-GB"/>
          </w:rPr>
          <w:t>-</w:t>
        </w:r>
        <w:r w:rsidRPr="00124C80">
          <w:rPr>
            <w:lang w:val="en-GB"/>
          </w:rPr>
          <w:t>25408</w:t>
        </w:r>
        <w:r>
          <w:rPr>
            <w:lang w:val="en-GB"/>
          </w:rPr>
          <w:t>-</w:t>
        </w:r>
        <w:r w:rsidRPr="00124C80">
          <w:rPr>
            <w:lang w:val="en-GB"/>
          </w:rPr>
          <w:t>3</w:t>
        </w:r>
        <w:r>
          <w:rPr>
            <w:lang w:val="en-GB"/>
          </w:rPr>
          <w:t>.</w:t>
        </w:r>
      </w:ins>
    </w:p>
    <w:p w14:paraId="72395018" w14:textId="2849A2A0" w:rsidR="00124C80" w:rsidRPr="002F1140" w:rsidRDefault="00124C80" w:rsidP="002F1140">
      <w:pPr>
        <w:rPr>
          <w:i/>
          <w:iCs/>
          <w:lang w:val="en-GB"/>
        </w:rPr>
      </w:pPr>
      <w:ins w:id="2148" w:author="David Villota Miranda" w:date="2021-09-27T22:46:00Z">
        <w:r>
          <w:rPr>
            <w:lang w:val="en-GB"/>
          </w:rPr>
          <w:t xml:space="preserve">[7] </w:t>
        </w:r>
        <w:r w:rsidRPr="00124C80">
          <w:rPr>
            <w:lang w:val="en-GB"/>
          </w:rPr>
          <w:t>Güzelbey, İ. H. , Eraslan, Y. &amp; Doğru, M. H. (2018). Numerical Investigation of Different Airfoils at Low Reynolds Number in terms of Aerodynamic Performance of Sailplanes by using XFLR5 . Karadeniz Fen Bilimleri Dergisi , 8 (1) , 47-65 . DOI: 10.31466/kfbd.423932</w:t>
        </w:r>
      </w:ins>
    </w:p>
    <w:p w14:paraId="56E372F3" w14:textId="0945C7E7" w:rsidR="002F1140" w:rsidRPr="00E06DEF" w:rsidDel="00B06B3C" w:rsidRDefault="002F1140" w:rsidP="002F1140">
      <w:pPr>
        <w:rPr>
          <w:del w:id="2149" w:author="David Villota Miranda" w:date="2021-09-26T22:51:00Z"/>
          <w:i/>
          <w:iCs/>
          <w:lang w:val="en-GB"/>
        </w:rPr>
      </w:pPr>
      <w:del w:id="2150" w:author="David Villota Miranda" w:date="2021-09-26T22:51:00Z">
        <w:r w:rsidRPr="00E079DC" w:rsidDel="00B06B3C">
          <w:rPr>
            <w:lang w:val="en-GB"/>
          </w:rPr>
          <w:delText>[</w:delText>
        </w:r>
        <w:r w:rsidRPr="00E079DC" w:rsidDel="00B06B3C">
          <w:rPr>
            <w:i/>
            <w:iCs/>
          </w:rPr>
          <w:fldChar w:fldCharType="begin"/>
        </w:r>
        <w:r w:rsidRPr="00E079DC" w:rsidDel="00B06B3C">
          <w:rPr>
            <w:lang w:val="en-GB"/>
          </w:rPr>
          <w:delInstrText xml:space="preserve"> SEQ [ \* ARABIC </w:delInstrText>
        </w:r>
        <w:r w:rsidRPr="00E079DC" w:rsidDel="00B06B3C">
          <w:rPr>
            <w:i/>
            <w:iCs/>
          </w:rPr>
          <w:fldChar w:fldCharType="separate"/>
        </w:r>
        <w:r w:rsidDel="00B06B3C">
          <w:rPr>
            <w:noProof/>
            <w:lang w:val="en-GB"/>
          </w:rPr>
          <w:delText>6</w:delText>
        </w:r>
        <w:r w:rsidRPr="00E079DC" w:rsidDel="00B06B3C">
          <w:rPr>
            <w:i/>
            <w:iCs/>
          </w:rPr>
          <w:fldChar w:fldCharType="end"/>
        </w:r>
        <w:r w:rsidRPr="00E079DC" w:rsidDel="00B06B3C">
          <w:rPr>
            <w:lang w:val="en-GB"/>
          </w:rPr>
          <w:delText>]</w:delText>
        </w:r>
        <w:r w:rsidRPr="00E079DC" w:rsidDel="00B06B3C">
          <w:rPr>
            <w:lang w:val="en-GB"/>
          </w:rPr>
          <w:tab/>
          <w:delText xml:space="preserve">Smetana, Frederick O. Delbert C. Summery and W. Donlad Johnson (1972), “Riding and Handling Qualities of light Aircraft-A Review and Analysis”. </w:delText>
        </w:r>
        <w:r w:rsidRPr="00E06DEF" w:rsidDel="00B06B3C">
          <w:rPr>
            <w:lang w:val="en-GB"/>
          </w:rPr>
          <w:delText>National aeronautics and space administration. Washington D.C</w:delText>
        </w:r>
      </w:del>
    </w:p>
    <w:p w14:paraId="6EBDB156" w14:textId="5C4839FA" w:rsidR="002F1140" w:rsidDel="00B06B3C" w:rsidRDefault="002F1140" w:rsidP="002F1140">
      <w:pPr>
        <w:rPr>
          <w:del w:id="2151" w:author="David Villota Miranda" w:date="2021-09-26T22:51:00Z"/>
          <w:lang w:val="en-GB"/>
        </w:rPr>
      </w:pPr>
      <w:del w:id="2152" w:author="David Villota Miranda" w:date="2021-09-26T22:51:00Z">
        <w:r w:rsidRPr="00E079DC" w:rsidDel="00B06B3C">
          <w:rPr>
            <w:lang w:val="en-GB"/>
          </w:rPr>
          <w:delText>[</w:delText>
        </w:r>
        <w:r w:rsidRPr="00E079DC" w:rsidDel="00B06B3C">
          <w:rPr>
            <w:i/>
            <w:iCs/>
          </w:rPr>
          <w:fldChar w:fldCharType="begin"/>
        </w:r>
        <w:r w:rsidRPr="00E079DC" w:rsidDel="00B06B3C">
          <w:rPr>
            <w:lang w:val="en-GB"/>
          </w:rPr>
          <w:delInstrText xml:space="preserve"> SEQ [ \* ARABIC </w:delInstrText>
        </w:r>
        <w:r w:rsidRPr="00E079DC" w:rsidDel="00B06B3C">
          <w:rPr>
            <w:i/>
            <w:iCs/>
          </w:rPr>
          <w:fldChar w:fldCharType="separate"/>
        </w:r>
        <w:r w:rsidDel="00B06B3C">
          <w:rPr>
            <w:noProof/>
            <w:lang w:val="en-GB"/>
          </w:rPr>
          <w:delText>7</w:delText>
        </w:r>
        <w:r w:rsidRPr="00E079DC" w:rsidDel="00B06B3C">
          <w:rPr>
            <w:i/>
            <w:iCs/>
          </w:rPr>
          <w:fldChar w:fldCharType="end"/>
        </w:r>
        <w:r w:rsidRPr="00E079DC" w:rsidDel="00B06B3C">
          <w:rPr>
            <w:lang w:val="en-GB"/>
          </w:rPr>
          <w:delText>]</w:delText>
        </w:r>
        <w:r w:rsidRPr="00E079DC" w:rsidDel="00B06B3C">
          <w:rPr>
            <w:lang w:val="en-GB"/>
          </w:rPr>
          <w:tab/>
          <w:delText>Guidelines for XFLR5 V0.03. (2009) “XFLR5 Analysis of foils and wings operating at low Reynolds numbers”</w:delText>
        </w:r>
      </w:del>
    </w:p>
    <w:p w14:paraId="7E492101" w14:textId="77777777" w:rsidR="002F1140" w:rsidRPr="00E06DEF" w:rsidRDefault="002F1140" w:rsidP="002F1140">
      <w:r w:rsidRPr="00E079DC">
        <w:t>[</w:t>
      </w:r>
      <w:r w:rsidR="00803318">
        <w:fldChar w:fldCharType="begin"/>
      </w:r>
      <w:r w:rsidR="00803318">
        <w:instrText xml:space="preserve"> SEQ [ \* ARABIC </w:instrText>
      </w:r>
      <w:r w:rsidR="00803318">
        <w:fldChar w:fldCharType="separate"/>
      </w:r>
      <w:r>
        <w:rPr>
          <w:noProof/>
        </w:rPr>
        <w:t>8</w:t>
      </w:r>
      <w:r w:rsidR="00803318">
        <w:rPr>
          <w:noProof/>
        </w:rPr>
        <w:fldChar w:fldCharType="end"/>
      </w:r>
      <w:r w:rsidRPr="00E079DC">
        <w:t>]</w:t>
      </w:r>
      <w:r w:rsidRPr="00E079DC">
        <w:tab/>
        <w:t>José Carlos García Hiniesta, David Gómez Mingorance &amp; Sergio Esteban Roncero. “Manual de uso de XFLR5”. Departamento de Ingeniería Aeroespacial y Mecánica de Fluidos, Escuela Superior de Ingenieros, Universidad de Sevilla, 2013</w:t>
      </w:r>
    </w:p>
    <w:p w14:paraId="568431CD" w14:textId="7E9DDAD0" w:rsidR="002F1140" w:rsidRDefault="002F1140" w:rsidP="002F1140">
      <w:r w:rsidRPr="00E079DC">
        <w:rPr>
          <w:lang w:val="en-GB"/>
        </w:rPr>
        <w:t>[</w:t>
      </w:r>
      <w:r w:rsidRPr="00E079DC">
        <w:rPr>
          <w:i/>
          <w:iCs/>
        </w:rPr>
        <w:fldChar w:fldCharType="begin"/>
      </w:r>
      <w:r w:rsidRPr="00E079DC">
        <w:rPr>
          <w:lang w:val="en-GB"/>
        </w:rPr>
        <w:instrText xml:space="preserve"> SEQ [ \* ARABIC </w:instrText>
      </w:r>
      <w:r w:rsidRPr="00E079DC">
        <w:rPr>
          <w:i/>
          <w:iCs/>
        </w:rPr>
        <w:fldChar w:fldCharType="separate"/>
      </w:r>
      <w:r>
        <w:rPr>
          <w:noProof/>
          <w:lang w:val="en-GB"/>
        </w:rPr>
        <w:t>9</w:t>
      </w:r>
      <w:r w:rsidRPr="00E079DC">
        <w:rPr>
          <w:i/>
          <w:iCs/>
        </w:rPr>
        <w:fldChar w:fldCharType="end"/>
      </w:r>
      <w:r w:rsidRPr="00E079DC">
        <w:rPr>
          <w:lang w:val="en-GB"/>
        </w:rPr>
        <w:t>]</w:t>
      </w:r>
      <w:r w:rsidRPr="00E079DC">
        <w:rPr>
          <w:lang w:val="en-GB"/>
        </w:rPr>
        <w:tab/>
        <w:t>Karl Nickel &amp; Michael Wohlfahrt</w:t>
      </w:r>
      <w:del w:id="2153" w:author="David Villota Miranda" w:date="2021-09-27T22:32:00Z">
        <w:r w:rsidRPr="00E079DC" w:rsidDel="00812FE2">
          <w:rPr>
            <w:lang w:val="en-GB"/>
          </w:rPr>
          <w:delText>.</w:delText>
        </w:r>
      </w:del>
      <w:ins w:id="2154" w:author="David Villota Miranda" w:date="2021-09-27T22:32:00Z">
        <w:r w:rsidR="00812FE2">
          <w:rPr>
            <w:lang w:val="en-GB"/>
          </w:rPr>
          <w:t xml:space="preserve"> (1994)</w:t>
        </w:r>
      </w:ins>
      <w:r w:rsidRPr="00E079DC">
        <w:rPr>
          <w:lang w:val="en-GB"/>
        </w:rPr>
        <w:t xml:space="preserve"> </w:t>
      </w:r>
      <w:r w:rsidRPr="00E06DEF">
        <w:rPr>
          <w:lang w:val="en-GB"/>
        </w:rPr>
        <w:t>“Tailless Aircraft in Theory and Practice”</w:t>
      </w:r>
      <w:r w:rsidRPr="00E079DC">
        <w:rPr>
          <w:lang w:val="en-GB"/>
        </w:rPr>
        <w:t xml:space="preserve">. </w:t>
      </w:r>
      <w:r w:rsidRPr="00983E91">
        <w:t>AIAA-Educational Series</w:t>
      </w:r>
      <w:del w:id="2155" w:author="David Villota Miranda" w:date="2021-09-27T22:32:00Z">
        <w:r w:rsidRPr="00983E91" w:rsidDel="00812FE2">
          <w:delText>, 1994</w:delText>
        </w:r>
      </w:del>
      <w:r w:rsidRPr="00983E91">
        <w:t>.</w:t>
      </w:r>
      <w:ins w:id="2156" w:author="David Villota Miranda" w:date="2021-09-27T22:39:00Z">
        <w:r w:rsidR="00812FE2">
          <w:t xml:space="preserve"> </w:t>
        </w:r>
      </w:ins>
    </w:p>
    <w:p w14:paraId="6349C7D9" w14:textId="1559A462" w:rsidR="00AB48E3" w:rsidRPr="00124C80" w:rsidRDefault="00267F08" w:rsidP="00267F08">
      <w:pPr>
        <w:rPr>
          <w:rStyle w:val="Ttulo4Car"/>
          <w:lang w:val="en-GB"/>
          <w:rPrChange w:id="2157" w:author="David Villota Miranda" w:date="2021-09-27T22:41:00Z">
            <w:rPr>
              <w:rStyle w:val="Ttulo4Car"/>
            </w:rPr>
          </w:rPrChange>
        </w:rPr>
      </w:pPr>
      <w:r>
        <w:t>[10]</w:t>
      </w:r>
      <w:r w:rsidRPr="00267F08">
        <w:rPr>
          <w:b/>
          <w:bCs/>
        </w:rPr>
        <w:t xml:space="preserve"> </w:t>
      </w:r>
      <w:r w:rsidR="00AB48E3" w:rsidRPr="003518FD">
        <w:rPr>
          <w:rStyle w:val="Ttulo4Car"/>
        </w:rPr>
        <w:t>Antonio Esteban Oñate “</w:t>
      </w:r>
      <w:r w:rsidR="00AB48E3">
        <w:rPr>
          <w:rStyle w:val="Ttulo4Car"/>
        </w:rPr>
        <w:t>Estructuras de las aeronaves: Módulos 11 y 12”</w:t>
      </w:r>
      <w:ins w:id="2158" w:author="David Villota Miranda" w:date="2021-09-27T22:40:00Z">
        <w:r w:rsidR="00124C80">
          <w:rPr>
            <w:rStyle w:val="Ttulo4Car"/>
          </w:rPr>
          <w:t xml:space="preserve">. </w:t>
        </w:r>
        <w:r w:rsidR="00124C80" w:rsidRPr="00124C80">
          <w:rPr>
            <w:rStyle w:val="Ttulo4Car"/>
            <w:lang w:val="en-GB"/>
            <w:rPrChange w:id="2159" w:author="David Villota Miranda" w:date="2021-09-27T22:41:00Z">
              <w:rPr>
                <w:rStyle w:val="Ttulo4Car"/>
              </w:rPr>
            </w:rPrChange>
          </w:rPr>
          <w:t>Paraninfo.</w:t>
        </w:r>
      </w:ins>
      <w:ins w:id="2160" w:author="David Villota Miranda" w:date="2021-09-27T22:41:00Z">
        <w:r w:rsidR="00124C80" w:rsidRPr="00124C80">
          <w:rPr>
            <w:rStyle w:val="Ttulo4Car"/>
            <w:lang w:val="en-GB"/>
            <w:rPrChange w:id="2161" w:author="David Villota Miranda" w:date="2021-09-27T22:41:00Z">
              <w:rPr>
                <w:rStyle w:val="Ttulo4Car"/>
              </w:rPr>
            </w:rPrChange>
          </w:rPr>
          <w:t xml:space="preserve"> ISBN 978</w:t>
        </w:r>
        <w:r w:rsidR="00124C80">
          <w:rPr>
            <w:rStyle w:val="Ttulo4Car"/>
            <w:lang w:val="en-GB"/>
          </w:rPr>
          <w:t>-</w:t>
        </w:r>
        <w:r w:rsidR="00124C80" w:rsidRPr="00124C80">
          <w:rPr>
            <w:rStyle w:val="Ttulo4Car"/>
            <w:lang w:val="en-GB"/>
            <w:rPrChange w:id="2162" w:author="David Villota Miranda" w:date="2021-09-27T22:41:00Z">
              <w:rPr>
                <w:rStyle w:val="Ttulo4Car"/>
              </w:rPr>
            </w:rPrChange>
          </w:rPr>
          <w:t>84</w:t>
        </w:r>
        <w:r w:rsidR="00124C80">
          <w:rPr>
            <w:rStyle w:val="Ttulo4Car"/>
            <w:lang w:val="en-GB"/>
          </w:rPr>
          <w:t>-</w:t>
        </w:r>
        <w:r w:rsidR="00124C80" w:rsidRPr="00124C80">
          <w:rPr>
            <w:rStyle w:val="Ttulo4Car"/>
            <w:lang w:val="en-GB"/>
            <w:rPrChange w:id="2163" w:author="David Villota Miranda" w:date="2021-09-27T22:41:00Z">
              <w:rPr>
                <w:rStyle w:val="Ttulo4Car"/>
              </w:rPr>
            </w:rPrChange>
          </w:rPr>
          <w:t>97</w:t>
        </w:r>
        <w:r w:rsidR="00124C80">
          <w:rPr>
            <w:rStyle w:val="Ttulo4Car"/>
            <w:lang w:val="en-GB"/>
          </w:rPr>
          <w:t>-</w:t>
        </w:r>
        <w:r w:rsidR="00124C80" w:rsidRPr="00124C80">
          <w:rPr>
            <w:rStyle w:val="Ttulo4Car"/>
            <w:lang w:val="en-GB"/>
            <w:rPrChange w:id="2164" w:author="David Villota Miranda" w:date="2021-09-27T22:41:00Z">
              <w:rPr>
                <w:rStyle w:val="Ttulo4Car"/>
              </w:rPr>
            </w:rPrChange>
          </w:rPr>
          <w:t>32215</w:t>
        </w:r>
        <w:r w:rsidR="00124C80">
          <w:rPr>
            <w:rStyle w:val="Ttulo4Car"/>
            <w:lang w:val="en-GB"/>
          </w:rPr>
          <w:t>-</w:t>
        </w:r>
        <w:r w:rsidR="00124C80" w:rsidRPr="00124C80">
          <w:rPr>
            <w:rStyle w:val="Ttulo4Car"/>
            <w:lang w:val="en-GB"/>
            <w:rPrChange w:id="2165" w:author="David Villota Miranda" w:date="2021-09-27T22:41:00Z">
              <w:rPr>
                <w:rStyle w:val="Ttulo4Car"/>
              </w:rPr>
            </w:rPrChange>
          </w:rPr>
          <w:t>7</w:t>
        </w:r>
        <w:r w:rsidR="00124C80">
          <w:rPr>
            <w:rStyle w:val="Ttulo4Car"/>
            <w:lang w:val="en-GB"/>
          </w:rPr>
          <w:t>.</w:t>
        </w:r>
      </w:ins>
    </w:p>
    <w:p w14:paraId="5EC27DD5" w14:textId="73E3828C" w:rsidR="00AB48E3" w:rsidRPr="00483267" w:rsidRDefault="00AB48E3" w:rsidP="00267F08">
      <w:pPr>
        <w:rPr>
          <w:rStyle w:val="Ttulo4Car"/>
          <w:rFonts w:eastAsiaTheme="minorHAnsi" w:cstheme="minorBidi"/>
          <w:szCs w:val="22"/>
          <w:lang w:val="en-GB"/>
          <w:rPrChange w:id="2166" w:author="David Villota Miranda" w:date="2021-09-29T22:49:00Z">
            <w:rPr>
              <w:rStyle w:val="Ttulo4Car"/>
              <w:lang w:val="en-GB"/>
            </w:rPr>
          </w:rPrChange>
        </w:rPr>
      </w:pPr>
      <w:r w:rsidRPr="003518FD">
        <w:rPr>
          <w:rStyle w:val="Ttulo4Car"/>
          <w:lang w:val="en-GB"/>
        </w:rPr>
        <w:t xml:space="preserve">[11] </w:t>
      </w:r>
      <w:del w:id="2167" w:author="David Villota Miranda" w:date="2021-09-27T22:42:00Z">
        <w:r w:rsidRPr="003518FD" w:rsidDel="00124C80">
          <w:rPr>
            <w:rStyle w:val="Ttulo4Car"/>
            <w:lang w:val="en-GB"/>
          </w:rPr>
          <w:delText>Dr.</w:delText>
        </w:r>
        <w:r w:rsidDel="00124C80">
          <w:rPr>
            <w:rStyle w:val="Ttulo4Car"/>
            <w:lang w:val="en-GB"/>
          </w:rPr>
          <w:delText xml:space="preserve"> </w:delText>
        </w:r>
      </w:del>
      <w:r>
        <w:rPr>
          <w:rStyle w:val="Ttulo4Car"/>
          <w:lang w:val="en-GB"/>
        </w:rPr>
        <w:t xml:space="preserve">Jan Roskan, </w:t>
      </w:r>
      <w:del w:id="2168" w:author="David Villota Miranda" w:date="2021-09-27T22:42:00Z">
        <w:r w:rsidDel="00124C80">
          <w:rPr>
            <w:rStyle w:val="Ttulo4Car"/>
            <w:lang w:val="en-GB"/>
          </w:rPr>
          <w:delText xml:space="preserve">Dr </w:delText>
        </w:r>
      </w:del>
      <w:del w:id="2169" w:author="David Villota Miranda" w:date="2021-09-27T22:33:00Z">
        <w:r w:rsidDel="00812FE2">
          <w:rPr>
            <w:rStyle w:val="Ttulo4Car"/>
            <w:lang w:val="en-GB"/>
          </w:rPr>
          <w:delText>chuan</w:delText>
        </w:r>
      </w:del>
      <w:ins w:id="2170" w:author="David Villota Miranda" w:date="2021-09-27T22:33:00Z">
        <w:r w:rsidR="00812FE2">
          <w:rPr>
            <w:rStyle w:val="Ttulo4Car"/>
            <w:lang w:val="en-GB"/>
          </w:rPr>
          <w:t>Chuan</w:t>
        </w:r>
      </w:ins>
      <w:r>
        <w:rPr>
          <w:rStyle w:val="Ttulo4Car"/>
          <w:lang w:val="en-GB"/>
        </w:rPr>
        <w:t xml:space="preserve">-Tau Edward Lan (1997) </w:t>
      </w:r>
      <w:r w:rsidRPr="003518FD">
        <w:rPr>
          <w:rStyle w:val="Ttulo4Car"/>
          <w:lang w:val="en-GB"/>
        </w:rPr>
        <w:t>“Airplane Aerodynamics and Performance”</w:t>
      </w:r>
      <w:ins w:id="2171" w:author="David Villota Miranda" w:date="2021-09-27T22:42:00Z">
        <w:r w:rsidR="00124C80">
          <w:rPr>
            <w:rStyle w:val="Ttulo4Car"/>
            <w:lang w:val="en-GB"/>
          </w:rPr>
          <w:t xml:space="preserve">. </w:t>
        </w:r>
        <w:r w:rsidR="00124C80" w:rsidRPr="00483267">
          <w:rPr>
            <w:lang w:val="en-GB"/>
            <w:rPrChange w:id="2172" w:author="David Villota Miranda" w:date="2021-09-29T22:49:00Z">
              <w:rPr/>
            </w:rPrChange>
          </w:rPr>
          <w:t>ISBN 978-18-84-88500-6.</w:t>
        </w:r>
      </w:ins>
    </w:p>
    <w:p w14:paraId="4D072A43" w14:textId="48A82E4C" w:rsidR="006861E5" w:rsidRPr="003518FD" w:rsidRDefault="006861E5" w:rsidP="003518FD">
      <w:pPr>
        <w:rPr>
          <w:spacing w:val="0"/>
          <w:sz w:val="48"/>
          <w:lang w:val="en-GB"/>
          <w14:numForm w14:val="default"/>
        </w:rPr>
      </w:pPr>
      <w:r w:rsidRPr="003518FD">
        <w:rPr>
          <w:rStyle w:val="Ttulo4Car"/>
          <w:lang w:val="en-GB"/>
        </w:rPr>
        <w:t>[12] Anthony J. Calise, Seungjae Lee, an</w:t>
      </w:r>
      <w:r>
        <w:rPr>
          <w:rStyle w:val="Ttulo4Car"/>
          <w:lang w:val="en-GB"/>
        </w:rPr>
        <w:t>d Manu Sharma (2001) “Development of a Reconfigurable Flight Control Law for Tailles Aircraft” Journal of guidance, control and dynamics Vol.24, No 5 September- October 2001.</w:t>
      </w:r>
    </w:p>
    <w:p w14:paraId="54E1DD5A" w14:textId="68504409" w:rsidR="00267F08" w:rsidRPr="003207A8" w:rsidRDefault="00267F08" w:rsidP="003207A8">
      <w:pPr>
        <w:spacing w:before="0" w:after="160" w:line="259" w:lineRule="auto"/>
        <w:jc w:val="left"/>
        <w:rPr>
          <w:rFonts w:ascii="Arial Narrow" w:hAnsi="Arial Narrow"/>
          <w:b/>
          <w:iCs/>
          <w:spacing w:val="0"/>
          <w:sz w:val="20"/>
          <w:szCs w:val="20"/>
          <w:lang w:val="en-GB"/>
          <w14:numForm w14:val="default"/>
          <w:rPrChange w:id="2173" w:author="David Villota Miranda" w:date="2021-09-30T17:31:00Z">
            <w:rPr>
              <w:lang w:val="en-GB"/>
            </w:rPr>
          </w:rPrChange>
        </w:rPr>
        <w:pPrChange w:id="2174" w:author="David Villota Miranda" w:date="2021-09-30T17:31:00Z">
          <w:pPr/>
        </w:pPrChange>
      </w:pPr>
    </w:p>
    <w:sectPr w:rsidR="00267F08" w:rsidRPr="003207A8" w:rsidSect="00280126">
      <w:headerReference w:type="default" r:id="rId33"/>
      <w:pgSz w:w="8845" w:h="13245"/>
      <w:pgMar w:top="1134" w:right="1134" w:bottom="1134" w:left="1134" w:header="709" w:footer="709"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6"/>
    </wne:keymap>
    <wne:keymap wne:kcmPrimary="0432">
      <wne:acd wne:acdName="acd9"/>
    </wne:keymap>
    <wne:keymap wne:kcmPrimary="0433">
      <wne:acd wne:acdName="acd10"/>
    </wne:keymap>
    <wne:keymap wne:kcmPrimary="0434">
      <wne:acd wne:acdName="acd11"/>
    </wne:keymap>
    <wne:keymap wne:kcmPrimary="0441">
      <wne:acd wne:acdName="acd8"/>
    </wne:keymap>
    <wne:keymap wne:kcmPrimary="0443">
      <wne:acd wne:acdName="acd4"/>
    </wne:keymap>
    <wne:keymap wne:kcmPrimary="0444">
      <wne:acd wne:acdName="acd15"/>
    </wne:keymap>
    <wne:keymap wne:kcmPrimary="0445">
      <wne:acd wne:acdName="acd13"/>
    </wne:keymap>
    <wne:keymap wne:kcmPrimary="0446">
      <wne:acd wne:acdName="acd19"/>
    </wne:keymap>
    <wne:keymap wne:kcmPrimary="0447">
      <wne:acd wne:acdName="acd0"/>
    </wne:keymap>
    <wne:keymap wne:kcmPrimary="0451">
      <wne:acd wne:acdName="acd7"/>
    </wne:keymap>
    <wne:keymap wne:kcmPrimary="0452">
      <wne:acd wne:acdName="acd14"/>
    </wne:keymap>
    <wne:keymap wne:kcmPrimary="0453">
      <wne:acd wne:acdName="acd16"/>
    </wne:keymap>
    <wne:keymap wne:kcmPrimary="0454">
      <wne:acd wne:acdName="acd17"/>
    </wne:keymap>
    <wne:keymap wne:kcmPrimary="0456">
      <wne:acd wne:acdName="acd5"/>
    </wne:keymap>
    <wne:keymap wne:kcmPrimary="0457">
      <wne:acd wne:acdName="acd12"/>
    </wne:keymap>
    <wne:keymap wne:kcmPrimary="0458">
      <wne:acd wne:acdName="acd3"/>
    </wne:keymap>
    <wne:keymap wne:kcmPrimary="0459">
      <wne:acd wne:acdName="acd18"/>
    </wne:keymap>
    <wne:keymap wne:kcmPrimary="045A">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Manifest>
  </wne:toolbars>
  <wne:acds>
    <wne:acd wne:argValue="AgBCAGkAYgBsAGkAbwBnAHIAYQBmAO0AYQA7AFIAZQBmAGUAcgBlAG4AYwBpAGEAcwA=" wne:acdName="acd0" wne:fciIndexBasedOn="0065"/>
    <wne:acd wne:acdName="acd1" wne:fciIndexBasedOn="0065"/>
    <wne:acd wne:argValue="AgBDAGEAcADtAHQAdQBsAG8A" wne:acdName="acd2" wne:fciIndexBasedOn="0065"/>
    <wne:acd wne:argValue="AgBUAO0AdAAuACAAQwBhAHAALgA=" wne:acdName="acd3" wne:fciIndexBasedOn="0065"/>
    <wne:acd wne:argValue="AgBBAHUAdABvAHIA" wne:acdName="acd4" wne:fciIndexBasedOn="0065"/>
    <wne:acd wne:argValue="AgBBAGQAcwBjAHIAaQBwAGMAaQDzAG4A" wne:acdName="acd5" wne:fciIndexBasedOn="0065"/>
    <wne:acd wne:argValue="AQAAAAEA" wne:acdName="acd6" wne:fciIndexBasedOn="0065"/>
    <wne:acd wne:argValue="AgBOAG8AcgBtAGEAbAA7ADAAMAAuACAATgBvAHIAbQBhAGwA" wne:acdName="acd7" wne:fciIndexBasedOn="0065"/>
    <wne:acd wne:argValue="AgBOAG8AdABhACAAYQBsACAAcABpAGUA" wne:acdName="acd8" wne:fciIndexBasedOn="0065"/>
    <wne:acd wne:argValue="AQAAAAIA" wne:acdName="acd9" wne:fciIndexBasedOn="0065"/>
    <wne:acd wne:argValue="AQAAAAMA" wne:acdName="acd10" wne:fciIndexBasedOn="0065"/>
    <wne:acd wne:argValue="AQAAAAQA" wne:acdName="acd11" wne:fciIndexBasedOn="0065"/>
    <wne:acd wne:argValue="AgBDAGkAdABhACAAbABhAHIAZwBhAA==" wne:acdName="acd12" wne:fciIndexBasedOn="0065"/>
    <wne:acd wne:argValue="AgBMAGkAcwB0AGEAZABvAA==" wne:acdName="acd13" wne:fciIndexBasedOn="0065"/>
    <wne:acd wne:argValue="AgBMAGkAcwB0AGEAZABvACAAYQBqAHUAcwB0AGEAZABvAA==" wne:acdName="acd14" wne:fciIndexBasedOn="0065"/>
    <wne:acd wne:argValue="AgBGAGkAZwB1AHIAYQBzAA==" wne:acdName="acd15" wne:fciIndexBasedOn="0065"/>
    <wne:acd wne:argValue="AgBGAHUAZQBuAHQAZQA=" wne:acdName="acd16" wne:fciIndexBasedOn="0065"/>
    <wne:acd wne:argValue="AgBMAGkAcwB0AGEAZABvACAAbgD6AG0AZQByAG8AcwA=" wne:acdName="acd17" wne:fciIndexBasedOn="0065"/>
    <wne:acd wne:argValue="AgBMAGkAcwB0AGEAZABvACAAbABlAHQAcgBhAHMA" wne:acdName="acd18" wne:fciIndexBasedOn="0065"/>
    <wne:acd wne:argValue="AgBuAGUAZwByAGkAdABhAA==" wne:acdName="acd1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15E16" w14:textId="77777777" w:rsidR="00803318" w:rsidRDefault="00803318" w:rsidP="00EB0247">
      <w:pPr>
        <w:spacing w:after="0" w:line="240" w:lineRule="auto"/>
      </w:pPr>
      <w:r>
        <w:separator/>
      </w:r>
    </w:p>
  </w:endnote>
  <w:endnote w:type="continuationSeparator" w:id="0">
    <w:p w14:paraId="249F360C" w14:textId="77777777" w:rsidR="00803318" w:rsidRDefault="00803318" w:rsidP="00EB02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Garamond Pro">
    <w:panose1 w:val="00000000000000000000"/>
    <w:charset w:val="00"/>
    <w:family w:val="roman"/>
    <w:notTrueType/>
    <w:pitch w:val="variable"/>
    <w:sig w:usb0="00000007" w:usb1="00000001" w:usb2="00000000" w:usb3="00000000" w:csb0="00000093"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font990">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F2A69" w14:textId="77777777" w:rsidR="00803318" w:rsidRDefault="00803318" w:rsidP="00EB0247">
      <w:pPr>
        <w:spacing w:after="0" w:line="240" w:lineRule="auto"/>
      </w:pPr>
      <w:r>
        <w:separator/>
      </w:r>
    </w:p>
  </w:footnote>
  <w:footnote w:type="continuationSeparator" w:id="0">
    <w:p w14:paraId="5D853F47" w14:textId="77777777" w:rsidR="00803318" w:rsidRDefault="00803318" w:rsidP="00EB02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6B2F4" w14:textId="2DFD2BAD" w:rsidR="00A35185" w:rsidRDefault="00C70172">
    <w:pPr>
      <w:pStyle w:val="Encabezado"/>
    </w:pPr>
    <w:r>
      <w:rPr>
        <w:noProof/>
        <w:lang w:eastAsia="es-ES"/>
      </w:rPr>
      <w:drawing>
        <wp:anchor distT="0" distB="0" distL="114300" distR="114300" simplePos="0" relativeHeight="251660288" behindDoc="0" locked="0" layoutInCell="1" allowOverlap="1" wp14:anchorId="431F00A3" wp14:editId="28226841">
          <wp:simplePos x="0" y="0"/>
          <wp:positionH relativeFrom="column">
            <wp:posOffset>-431596</wp:posOffset>
          </wp:positionH>
          <wp:positionV relativeFrom="paragraph">
            <wp:posOffset>-307874</wp:posOffset>
          </wp:positionV>
          <wp:extent cx="1189893" cy="418768"/>
          <wp:effectExtent l="0" t="0" r="0" b="635"/>
          <wp:wrapNone/>
          <wp:docPr id="3" name="Imagen 3"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 dibujo con letras&#10;&#10;Descripción generada automáticamente con confianza media"/>
                  <pic:cNvPicPr/>
                </pic:nvPicPr>
                <pic:blipFill rotWithShape="1">
                  <a:blip r:embed="rId1" cstate="print">
                    <a:extLst>
                      <a:ext uri="{28A0092B-C50C-407E-A947-70E740481C1C}">
                        <a14:useLocalDpi xmlns:a14="http://schemas.microsoft.com/office/drawing/2010/main" val="0"/>
                      </a:ext>
                    </a:extLst>
                  </a:blip>
                  <a:srcRect b="20829"/>
                  <a:stretch/>
                </pic:blipFill>
                <pic:spPr bwMode="auto">
                  <a:xfrm>
                    <a:off x="0" y="0"/>
                    <a:ext cx="1189893" cy="418768"/>
                  </a:xfrm>
                  <a:prstGeom prst="rect">
                    <a:avLst/>
                  </a:prstGeom>
                  <a:ln>
                    <a:noFill/>
                  </a:ln>
                  <a:extLst>
                    <a:ext uri="{53640926-AAD7-44D8-BBD7-CCE9431645EC}">
                      <a14:shadowObscured xmlns:a14="http://schemas.microsoft.com/office/drawing/2010/main"/>
                    </a:ext>
                  </a:extLst>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16C166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19CA9F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35A468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45E317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F52D8B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DCE1A5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51EBCD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F74FD2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E3685B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5A6DD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4300FD"/>
    <w:multiLevelType w:val="multilevel"/>
    <w:tmpl w:val="557CEAA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02D96892"/>
    <w:multiLevelType w:val="multilevel"/>
    <w:tmpl w:val="0C0A001D"/>
    <w:styleLink w:val="Vietaestrecha"/>
    <w:lvl w:ilvl="0">
      <w:start w:val="1"/>
      <w:numFmt w:val="bullet"/>
      <w:lvlText w:val="—"/>
      <w:lvlJc w:val="left"/>
      <w:pPr>
        <w:ind w:left="360" w:hanging="360"/>
      </w:pPr>
      <w:rPr>
        <w:rFonts w:ascii="Times New Roman" w:hAnsi="Times New Roman" w:cs="Times New Roman" w:hint="default"/>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0111733"/>
    <w:multiLevelType w:val="hybridMultilevel"/>
    <w:tmpl w:val="D77E81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02505B9"/>
    <w:multiLevelType w:val="singleLevel"/>
    <w:tmpl w:val="84E49452"/>
    <w:lvl w:ilvl="0">
      <w:start w:val="1"/>
      <w:numFmt w:val="bullet"/>
      <w:pStyle w:val="Listadoajustado"/>
      <w:lvlText w:val="‒"/>
      <w:lvlJc w:val="left"/>
      <w:pPr>
        <w:ind w:left="360" w:hanging="360"/>
      </w:pPr>
      <w:rPr>
        <w:rFonts w:ascii="Times New Roman" w:hAnsi="Times New Roman" w:cs="Times New Roman" w:hint="default"/>
        <w:sz w:val="23"/>
      </w:rPr>
    </w:lvl>
  </w:abstractNum>
  <w:abstractNum w:abstractNumId="14" w15:restartNumberingAfterBreak="0">
    <w:nsid w:val="178200DA"/>
    <w:multiLevelType w:val="multilevel"/>
    <w:tmpl w:val="944C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4B91558"/>
    <w:multiLevelType w:val="hybridMultilevel"/>
    <w:tmpl w:val="ED4E6E6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80E497B"/>
    <w:multiLevelType w:val="hybridMultilevel"/>
    <w:tmpl w:val="CC4048F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28CB324F"/>
    <w:multiLevelType w:val="hybridMultilevel"/>
    <w:tmpl w:val="418E7506"/>
    <w:lvl w:ilvl="0" w:tplc="769CB3D4">
      <w:numFmt w:val="bullet"/>
      <w:lvlText w:val="-"/>
      <w:lvlJc w:val="left"/>
      <w:pPr>
        <w:ind w:left="720" w:hanging="360"/>
      </w:pPr>
      <w:rPr>
        <w:rFonts w:ascii="Adobe Garamond Pro" w:eastAsiaTheme="minorHAnsi" w:hAnsi="Adobe Garamond Pro"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2AEA03AD"/>
    <w:multiLevelType w:val="hybridMultilevel"/>
    <w:tmpl w:val="5B2615D4"/>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15:restartNumberingAfterBreak="0">
    <w:nsid w:val="2DEE4769"/>
    <w:multiLevelType w:val="hybridMultilevel"/>
    <w:tmpl w:val="6BDC39E8"/>
    <w:lvl w:ilvl="0" w:tplc="066A71B6">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042158E"/>
    <w:multiLevelType w:val="hybridMultilevel"/>
    <w:tmpl w:val="C5D4FC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05C64EB"/>
    <w:multiLevelType w:val="multilevel"/>
    <w:tmpl w:val="93B276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DF76557"/>
    <w:multiLevelType w:val="hybridMultilevel"/>
    <w:tmpl w:val="AB8481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12613F3"/>
    <w:multiLevelType w:val="multilevel"/>
    <w:tmpl w:val="FE90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E33149"/>
    <w:multiLevelType w:val="multilevel"/>
    <w:tmpl w:val="F2508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4506B58"/>
    <w:multiLevelType w:val="hybridMultilevel"/>
    <w:tmpl w:val="7BEEC610"/>
    <w:lvl w:ilvl="0" w:tplc="547C8D76">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4F10318"/>
    <w:multiLevelType w:val="multilevel"/>
    <w:tmpl w:val="6FC65838"/>
    <w:lvl w:ilvl="0">
      <w:start w:val="1"/>
      <w:numFmt w:val="decimal"/>
      <w:lvlText w:val="%1."/>
      <w:lvlJc w:val="left"/>
      <w:pPr>
        <w:ind w:left="454" w:hanging="454"/>
      </w:pPr>
      <w:rPr>
        <w:rFonts w:hint="default"/>
      </w:rPr>
    </w:lvl>
    <w:lvl w:ilvl="1">
      <w:start w:val="1"/>
      <w:numFmt w:val="decimal"/>
      <w:isLgl/>
      <w:lvlText w:val="%1.%2."/>
      <w:lvlJc w:val="left"/>
      <w:pPr>
        <w:ind w:left="454" w:hanging="454"/>
      </w:pPr>
      <w:rPr>
        <w:rFonts w:hint="default"/>
      </w:rPr>
    </w:lvl>
    <w:lvl w:ilvl="2">
      <w:start w:val="1"/>
      <w:numFmt w:val="decimal"/>
      <w:isLgl/>
      <w:lvlText w:val="%1.%2.%3."/>
      <w:lvlJc w:val="left"/>
      <w:pPr>
        <w:ind w:left="567" w:hanging="567"/>
      </w:pPr>
      <w:rPr>
        <w:rFonts w:hint="default"/>
      </w:rPr>
    </w:lvl>
    <w:lvl w:ilvl="3">
      <w:start w:val="1"/>
      <w:numFmt w:val="decimal"/>
      <w:isLgl/>
      <w:lvlText w:val="%1.%2.%3.%4."/>
      <w:lvlJc w:val="left"/>
      <w:pPr>
        <w:ind w:left="851" w:hanging="851"/>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ADF2453"/>
    <w:multiLevelType w:val="hybridMultilevel"/>
    <w:tmpl w:val="280EF864"/>
    <w:lvl w:ilvl="0" w:tplc="44861D22">
      <w:start w:val="3"/>
      <w:numFmt w:val="bullet"/>
      <w:lvlText w:val="-"/>
      <w:lvlJc w:val="left"/>
      <w:pPr>
        <w:ind w:left="1068" w:hanging="360"/>
      </w:pPr>
      <w:rPr>
        <w:rFonts w:ascii="Times New Roman" w:eastAsiaTheme="minorHAnsi" w:hAnsi="Times New Roman"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8" w15:restartNumberingAfterBreak="0">
    <w:nsid w:val="4BE30BED"/>
    <w:multiLevelType w:val="multilevel"/>
    <w:tmpl w:val="4F0E4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B82BFF"/>
    <w:multiLevelType w:val="hybridMultilevel"/>
    <w:tmpl w:val="4DD2EFE8"/>
    <w:lvl w:ilvl="0" w:tplc="AE6CE186">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F9F1B41"/>
    <w:multiLevelType w:val="multilevel"/>
    <w:tmpl w:val="A176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6330E2B"/>
    <w:multiLevelType w:val="multilevel"/>
    <w:tmpl w:val="8842F7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AF87963"/>
    <w:multiLevelType w:val="hybridMultilevel"/>
    <w:tmpl w:val="FD42840C"/>
    <w:lvl w:ilvl="0" w:tplc="CB7C0B46">
      <w:start w:val="7"/>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268522E"/>
    <w:multiLevelType w:val="hybridMultilevel"/>
    <w:tmpl w:val="FA46DF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47C0D02"/>
    <w:multiLevelType w:val="hybridMultilevel"/>
    <w:tmpl w:val="CF5A6B16"/>
    <w:lvl w:ilvl="0" w:tplc="C0AAD046">
      <w:start w:val="1"/>
      <w:numFmt w:val="decimal"/>
      <w:pStyle w:val="Listadonmeros"/>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76033047"/>
    <w:multiLevelType w:val="multilevel"/>
    <w:tmpl w:val="A9FCAA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616705D"/>
    <w:multiLevelType w:val="hybridMultilevel"/>
    <w:tmpl w:val="A106F108"/>
    <w:lvl w:ilvl="0" w:tplc="8BB2A9FC">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FAE0B01"/>
    <w:multiLevelType w:val="hybridMultilevel"/>
    <w:tmpl w:val="D8A6E744"/>
    <w:lvl w:ilvl="0" w:tplc="9F226EB2">
      <w:start w:val="1"/>
      <w:numFmt w:val="lowerLetter"/>
      <w:pStyle w:val="Listadoletras"/>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1"/>
  </w:num>
  <w:num w:numId="12">
    <w:abstractNumId w:val="13"/>
  </w:num>
  <w:num w:numId="13">
    <w:abstractNumId w:val="16"/>
  </w:num>
  <w:num w:numId="14">
    <w:abstractNumId w:val="17"/>
  </w:num>
  <w:num w:numId="15">
    <w:abstractNumId w:val="18"/>
  </w:num>
  <w:num w:numId="16">
    <w:abstractNumId w:val="31"/>
  </w:num>
  <w:num w:numId="17">
    <w:abstractNumId w:val="26"/>
  </w:num>
  <w:num w:numId="18">
    <w:abstractNumId w:val="10"/>
  </w:num>
  <w:num w:numId="19">
    <w:abstractNumId w:val="25"/>
  </w:num>
  <w:num w:numId="20">
    <w:abstractNumId w:val="33"/>
  </w:num>
  <w:num w:numId="21">
    <w:abstractNumId w:val="34"/>
  </w:num>
  <w:num w:numId="22">
    <w:abstractNumId w:val="21"/>
  </w:num>
  <w:num w:numId="23">
    <w:abstractNumId w:val="34"/>
    <w:lvlOverride w:ilvl="0">
      <w:startOverride w:val="1"/>
    </w:lvlOverride>
  </w:num>
  <w:num w:numId="24">
    <w:abstractNumId w:val="34"/>
    <w:lvlOverride w:ilvl="0">
      <w:startOverride w:val="1"/>
    </w:lvlOverride>
  </w:num>
  <w:num w:numId="25">
    <w:abstractNumId w:val="12"/>
  </w:num>
  <w:num w:numId="26">
    <w:abstractNumId w:val="35"/>
  </w:num>
  <w:num w:numId="27">
    <w:abstractNumId w:val="19"/>
  </w:num>
  <w:num w:numId="28">
    <w:abstractNumId w:val="20"/>
  </w:num>
  <w:num w:numId="29">
    <w:abstractNumId w:val="23"/>
  </w:num>
  <w:num w:numId="30">
    <w:abstractNumId w:val="15"/>
  </w:num>
  <w:num w:numId="31">
    <w:abstractNumId w:val="24"/>
  </w:num>
  <w:num w:numId="32">
    <w:abstractNumId w:val="14"/>
  </w:num>
  <w:num w:numId="33">
    <w:abstractNumId w:val="28"/>
  </w:num>
  <w:num w:numId="34">
    <w:abstractNumId w:val="30"/>
  </w:num>
  <w:num w:numId="35">
    <w:abstractNumId w:val="37"/>
  </w:num>
  <w:num w:numId="36">
    <w:abstractNumId w:val="22"/>
  </w:num>
  <w:num w:numId="37">
    <w:abstractNumId w:val="36"/>
  </w:num>
  <w:num w:numId="38">
    <w:abstractNumId w:val="29"/>
  </w:num>
  <w:num w:numId="39">
    <w:abstractNumId w:val="32"/>
  </w:num>
  <w:num w:numId="4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Villota Miranda">
    <w15:presenceInfo w15:providerId="AD" w15:userId="S::davillot@unirioja.es::cbd48966-c9ad-4264-8479-a21df3f4ca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trackRevisions/>
  <w:documentProtection w:formatting="1" w:enforcement="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1564"/>
    <w:rsid w:val="000022DC"/>
    <w:rsid w:val="00005C33"/>
    <w:rsid w:val="00014A4F"/>
    <w:rsid w:val="00025F3D"/>
    <w:rsid w:val="00031C5C"/>
    <w:rsid w:val="00033E3E"/>
    <w:rsid w:val="00040911"/>
    <w:rsid w:val="0005041D"/>
    <w:rsid w:val="00051580"/>
    <w:rsid w:val="00063421"/>
    <w:rsid w:val="00081C8C"/>
    <w:rsid w:val="00097EEF"/>
    <w:rsid w:val="000A50C0"/>
    <w:rsid w:val="000C1527"/>
    <w:rsid w:val="000C5EDB"/>
    <w:rsid w:val="00124C80"/>
    <w:rsid w:val="001348A0"/>
    <w:rsid w:val="00136EBA"/>
    <w:rsid w:val="001468AC"/>
    <w:rsid w:val="0015066B"/>
    <w:rsid w:val="001522F1"/>
    <w:rsid w:val="00182667"/>
    <w:rsid w:val="001950D8"/>
    <w:rsid w:val="00197D57"/>
    <w:rsid w:val="001A7AD8"/>
    <w:rsid w:val="001B465F"/>
    <w:rsid w:val="001D239A"/>
    <w:rsid w:val="001F5134"/>
    <w:rsid w:val="0020790C"/>
    <w:rsid w:val="002433EC"/>
    <w:rsid w:val="002539BC"/>
    <w:rsid w:val="00254F0F"/>
    <w:rsid w:val="00257FFC"/>
    <w:rsid w:val="00266CE2"/>
    <w:rsid w:val="00267F08"/>
    <w:rsid w:val="00280126"/>
    <w:rsid w:val="00281564"/>
    <w:rsid w:val="00285B53"/>
    <w:rsid w:val="002A43CD"/>
    <w:rsid w:val="002A4447"/>
    <w:rsid w:val="002B304C"/>
    <w:rsid w:val="002D23FB"/>
    <w:rsid w:val="002D268C"/>
    <w:rsid w:val="002D67A3"/>
    <w:rsid w:val="002F1140"/>
    <w:rsid w:val="002F3733"/>
    <w:rsid w:val="003207A8"/>
    <w:rsid w:val="00326965"/>
    <w:rsid w:val="00345806"/>
    <w:rsid w:val="003458E5"/>
    <w:rsid w:val="00350E8C"/>
    <w:rsid w:val="003512A0"/>
    <w:rsid w:val="003518FD"/>
    <w:rsid w:val="00375999"/>
    <w:rsid w:val="00385E53"/>
    <w:rsid w:val="0039591A"/>
    <w:rsid w:val="003C20E9"/>
    <w:rsid w:val="003C4D9F"/>
    <w:rsid w:val="003C7571"/>
    <w:rsid w:val="003C7900"/>
    <w:rsid w:val="003D1DD5"/>
    <w:rsid w:val="003E66FB"/>
    <w:rsid w:val="00400283"/>
    <w:rsid w:val="00400C8C"/>
    <w:rsid w:val="004201F6"/>
    <w:rsid w:val="00422CDA"/>
    <w:rsid w:val="00423AD6"/>
    <w:rsid w:val="004307D4"/>
    <w:rsid w:val="0043546F"/>
    <w:rsid w:val="00437ED3"/>
    <w:rsid w:val="0044345A"/>
    <w:rsid w:val="00472039"/>
    <w:rsid w:val="00475CC1"/>
    <w:rsid w:val="00477173"/>
    <w:rsid w:val="004819D7"/>
    <w:rsid w:val="00483267"/>
    <w:rsid w:val="004842F0"/>
    <w:rsid w:val="00484413"/>
    <w:rsid w:val="00496309"/>
    <w:rsid w:val="004A1906"/>
    <w:rsid w:val="004A36D8"/>
    <w:rsid w:val="004C0202"/>
    <w:rsid w:val="004D0180"/>
    <w:rsid w:val="004E1F01"/>
    <w:rsid w:val="00500EF4"/>
    <w:rsid w:val="00514B93"/>
    <w:rsid w:val="005335DF"/>
    <w:rsid w:val="005349F2"/>
    <w:rsid w:val="005416B5"/>
    <w:rsid w:val="005430EA"/>
    <w:rsid w:val="00584BB4"/>
    <w:rsid w:val="005A43E3"/>
    <w:rsid w:val="005A5CB1"/>
    <w:rsid w:val="005B6410"/>
    <w:rsid w:val="005C50A1"/>
    <w:rsid w:val="00607EE3"/>
    <w:rsid w:val="006131F7"/>
    <w:rsid w:val="00631A39"/>
    <w:rsid w:val="00660E77"/>
    <w:rsid w:val="00662586"/>
    <w:rsid w:val="00680332"/>
    <w:rsid w:val="00681364"/>
    <w:rsid w:val="006861E5"/>
    <w:rsid w:val="0068745E"/>
    <w:rsid w:val="006B7745"/>
    <w:rsid w:val="006E3FA0"/>
    <w:rsid w:val="00700204"/>
    <w:rsid w:val="00700FB8"/>
    <w:rsid w:val="00721EBE"/>
    <w:rsid w:val="007243F1"/>
    <w:rsid w:val="00732E11"/>
    <w:rsid w:val="00742AC5"/>
    <w:rsid w:val="007546D1"/>
    <w:rsid w:val="0076715C"/>
    <w:rsid w:val="007701F1"/>
    <w:rsid w:val="00776AD8"/>
    <w:rsid w:val="00790DEE"/>
    <w:rsid w:val="00791E8D"/>
    <w:rsid w:val="00792960"/>
    <w:rsid w:val="007D3E09"/>
    <w:rsid w:val="007E2D46"/>
    <w:rsid w:val="007F0944"/>
    <w:rsid w:val="00803318"/>
    <w:rsid w:val="00812FE2"/>
    <w:rsid w:val="008238DE"/>
    <w:rsid w:val="00826A33"/>
    <w:rsid w:val="0084374C"/>
    <w:rsid w:val="00863A4D"/>
    <w:rsid w:val="00871F42"/>
    <w:rsid w:val="00872811"/>
    <w:rsid w:val="00873BDD"/>
    <w:rsid w:val="008A4085"/>
    <w:rsid w:val="008A483F"/>
    <w:rsid w:val="008A603D"/>
    <w:rsid w:val="008B6A98"/>
    <w:rsid w:val="008C1056"/>
    <w:rsid w:val="008C198B"/>
    <w:rsid w:val="008C2B2C"/>
    <w:rsid w:val="008C469D"/>
    <w:rsid w:val="008C591E"/>
    <w:rsid w:val="008D0036"/>
    <w:rsid w:val="008E6BFB"/>
    <w:rsid w:val="008F3F8E"/>
    <w:rsid w:val="008F5394"/>
    <w:rsid w:val="0091337D"/>
    <w:rsid w:val="00915486"/>
    <w:rsid w:val="00916F2D"/>
    <w:rsid w:val="009171C1"/>
    <w:rsid w:val="009477E3"/>
    <w:rsid w:val="00961F36"/>
    <w:rsid w:val="00962592"/>
    <w:rsid w:val="00980040"/>
    <w:rsid w:val="009847F6"/>
    <w:rsid w:val="00986CEE"/>
    <w:rsid w:val="00997C7F"/>
    <w:rsid w:val="009A336B"/>
    <w:rsid w:val="009C0DFA"/>
    <w:rsid w:val="009C304F"/>
    <w:rsid w:val="009C657C"/>
    <w:rsid w:val="009D0814"/>
    <w:rsid w:val="009D4514"/>
    <w:rsid w:val="009E664A"/>
    <w:rsid w:val="009F5F74"/>
    <w:rsid w:val="00A05863"/>
    <w:rsid w:val="00A35185"/>
    <w:rsid w:val="00A3769F"/>
    <w:rsid w:val="00A41BB6"/>
    <w:rsid w:val="00A45677"/>
    <w:rsid w:val="00A45E33"/>
    <w:rsid w:val="00A576B6"/>
    <w:rsid w:val="00A6781E"/>
    <w:rsid w:val="00AA371B"/>
    <w:rsid w:val="00AB48E3"/>
    <w:rsid w:val="00AE626F"/>
    <w:rsid w:val="00B06B3C"/>
    <w:rsid w:val="00B0717D"/>
    <w:rsid w:val="00B07B4E"/>
    <w:rsid w:val="00B31C24"/>
    <w:rsid w:val="00B32C0F"/>
    <w:rsid w:val="00B504A0"/>
    <w:rsid w:val="00B60DF4"/>
    <w:rsid w:val="00BA4FD5"/>
    <w:rsid w:val="00BB38AC"/>
    <w:rsid w:val="00BC741F"/>
    <w:rsid w:val="00BD482B"/>
    <w:rsid w:val="00BD7178"/>
    <w:rsid w:val="00BE3D2B"/>
    <w:rsid w:val="00BF5F54"/>
    <w:rsid w:val="00C12F09"/>
    <w:rsid w:val="00C21F8C"/>
    <w:rsid w:val="00C302E3"/>
    <w:rsid w:val="00C30BA1"/>
    <w:rsid w:val="00C31AB2"/>
    <w:rsid w:val="00C3225B"/>
    <w:rsid w:val="00C45F7D"/>
    <w:rsid w:val="00C548A2"/>
    <w:rsid w:val="00C63300"/>
    <w:rsid w:val="00C649D4"/>
    <w:rsid w:val="00C70172"/>
    <w:rsid w:val="00C84B72"/>
    <w:rsid w:val="00C91D68"/>
    <w:rsid w:val="00C930F7"/>
    <w:rsid w:val="00CA0400"/>
    <w:rsid w:val="00CA33BB"/>
    <w:rsid w:val="00CC152D"/>
    <w:rsid w:val="00CD0091"/>
    <w:rsid w:val="00CE0F4B"/>
    <w:rsid w:val="00CE68EF"/>
    <w:rsid w:val="00D0188E"/>
    <w:rsid w:val="00D0381D"/>
    <w:rsid w:val="00D05D1F"/>
    <w:rsid w:val="00D2075F"/>
    <w:rsid w:val="00D27676"/>
    <w:rsid w:val="00D4074B"/>
    <w:rsid w:val="00D444F3"/>
    <w:rsid w:val="00D47BD3"/>
    <w:rsid w:val="00D845D7"/>
    <w:rsid w:val="00D86CAA"/>
    <w:rsid w:val="00DA7049"/>
    <w:rsid w:val="00DC5E7D"/>
    <w:rsid w:val="00DC6F33"/>
    <w:rsid w:val="00E05E1A"/>
    <w:rsid w:val="00E06000"/>
    <w:rsid w:val="00E36A05"/>
    <w:rsid w:val="00E45F28"/>
    <w:rsid w:val="00E649D6"/>
    <w:rsid w:val="00E81336"/>
    <w:rsid w:val="00EB0247"/>
    <w:rsid w:val="00EC01A5"/>
    <w:rsid w:val="00EE4F61"/>
    <w:rsid w:val="00EF6495"/>
    <w:rsid w:val="00F060F7"/>
    <w:rsid w:val="00F107BB"/>
    <w:rsid w:val="00F21E15"/>
    <w:rsid w:val="00F35A06"/>
    <w:rsid w:val="00F5462E"/>
    <w:rsid w:val="00F57743"/>
    <w:rsid w:val="00F60611"/>
    <w:rsid w:val="00F63B01"/>
    <w:rsid w:val="00F66726"/>
    <w:rsid w:val="00F9521F"/>
    <w:rsid w:val="00F97CCD"/>
    <w:rsid w:val="00FA51E8"/>
    <w:rsid w:val="00FB055D"/>
    <w:rsid w:val="00FC2D64"/>
    <w:rsid w:val="00FC685B"/>
    <w:rsid w:val="00FD538E"/>
    <w:rsid w:val="00FE7CF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95A83"/>
  <w15:chartTrackingRefBased/>
  <w15:docId w15:val="{D566E902-C5F7-44EB-871E-EB7A1F002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locked="0" w:uiPriority="0" w:qFormat="1"/>
    <w:lsdException w:name="heading 2" w:locked="0" w:semiHidden="1" w:uiPriority="0" w:unhideWhenUsed="1" w:qFormat="1"/>
    <w:lsdException w:name="heading 3" w:locked="0" w:semiHidden="1" w:uiPriority="9" w:unhideWhenUsed="1" w:qFormat="1"/>
    <w:lsdException w:name="heading 4" w:locked="0" w:semiHidden="1" w:uiPriority="9" w:unhideWhenUsed="1" w:qFormat="1"/>
    <w:lsdException w:name="heading 5" w:locked="0" w:semiHidden="1" w:uiPriority="9" w:unhideWhenUsed="1"/>
    <w:lsdException w:name="heading 6" w:semiHidden="1" w:qFormat="1"/>
    <w:lsdException w:name="heading 7" w:semiHidden="1" w:qFormat="1"/>
    <w:lsdException w:name="heading 8" w:semiHidden="1" w:qFormat="1"/>
    <w:lsdException w:name="heading 9" w:semiHidden="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locked="0" w:semiHidden="1" w:unhideWhenUsed="1"/>
    <w:lsdException w:name="annotation text" w:locked="0"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locked="0" w:semiHidden="1" w:unhideWhenUsed="1"/>
    <w:lsdException w:name="annotation reference" w:locked="0"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lsdException w:name="Closing" w:semiHidden="1"/>
    <w:lsdException w:name="Signature" w:semiHidden="1"/>
    <w:lsdException w:name="Default Paragraph Font" w:locked="0" w:semiHidden="1" w:uiPriority="1" w:unhideWhenUsed="1"/>
    <w:lsdException w:name="Body Text" w:locked="0" w:semiHidden="1" w:uiPriority="0" w:unhideWhenUsed="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locked="0" w:semiHidden="1" w:unhideWhenUsed="1"/>
    <w:lsdException w:name="FollowedHyperlink" w:semiHidden="1"/>
    <w:lsdException w:name="Strong" w:locked="0" w:uiPriority="22"/>
    <w:lsdException w:name="Emphasis" w:semiHidden="1"/>
    <w:lsdException w:name="Document Map" w:semiHidden="1"/>
    <w:lsdException w:name="Plain Text" w:semiHidden="1"/>
    <w:lsdException w:name="E-mail Signature" w:semiHidden="1"/>
    <w:lsdException w:name="HTML Top of Form" w:locked="0" w:semiHidden="1" w:unhideWhenUsed="1"/>
    <w:lsdException w:name="HTML Bottom of Form" w:locked="0" w:semiHidden="1" w:unhideWhenUsed="1"/>
    <w:lsdException w:name="Normal (Web)" w:locked="0"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locked="0" w:semiHidden="1" w:unhideWhenUsed="1"/>
    <w:lsdException w:name="annotation subject" w:locked="0"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locked="0"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locked="0" w:uiPriority="39"/>
    <w:lsdException w:name="Table Theme" w:semiHidden="1" w:unhideWhenUsed="1"/>
    <w:lsdException w:name="Placeholder Text" w:semiHidden="1"/>
    <w:lsdException w:name="No Spacing"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uiPriority="34" w:qFormat="1"/>
    <w:lsdException w:name="Quote" w:semiHidden="1"/>
    <w:lsdException w:name="Intense Quote"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lsdException w:name="Intense Emphasis" w:semiHidden="1"/>
    <w:lsdException w:name="Subtle Reference" w:semiHidden="1"/>
    <w:lsdException w:name="Intense Reference" w:semiHidden="1"/>
    <w:lsdException w:name="Book Title" w:semiHidden="1"/>
    <w:lsdException w:name="Bibliography" w:locked="0" w:semiHidden="1" w:uiPriority="37" w:unhideWhenUsed="1" w:qFormat="1"/>
    <w:lsdException w:name="TOC Heading" w:semiHidden="1" w:uiPriority="39" w:unhideWhenUsed="1" w:qFormat="1"/>
    <w:lsdException w:name="Plain Table 1" w:uiPriority="41"/>
    <w:lsdException w:name="Plain Table 2" w:locked="0" w:uiPriority="42"/>
    <w:lsdException w:name="Plain Table 3" w:locked="0" w:uiPriority="43"/>
    <w:lsdException w:name="Plain Table 4" w:uiPriority="44"/>
    <w:lsdException w:name="Plain Table 5" w:uiPriority="45"/>
    <w:lsdException w:name="Grid Table Light" w:locked="0"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aliases w:val="00. Normal"/>
    <w:uiPriority w:val="8"/>
    <w:qFormat/>
    <w:rsid w:val="00F60611"/>
    <w:pPr>
      <w:spacing w:before="40" w:after="120" w:line="276" w:lineRule="auto"/>
      <w:jc w:val="both"/>
    </w:pPr>
    <w:rPr>
      <w:rFonts w:ascii="Times New Roman" w:hAnsi="Times New Roman"/>
      <w:spacing w:val="1"/>
      <w:sz w:val="23"/>
      <w14:numForm w14:val="oldStyle"/>
    </w:rPr>
  </w:style>
  <w:style w:type="paragraph" w:styleId="Ttulo1">
    <w:name w:val="heading 1"/>
    <w:basedOn w:val="Normal"/>
    <w:next w:val="Normal"/>
    <w:link w:val="Ttulo1Car"/>
    <w:uiPriority w:val="4"/>
    <w:qFormat/>
    <w:rsid w:val="00721EBE"/>
    <w:pPr>
      <w:keepNext/>
      <w:keepLines/>
      <w:widowControl w:val="0"/>
      <w:suppressAutoHyphens/>
      <w:spacing w:before="360" w:after="200"/>
      <w:jc w:val="left"/>
      <w:outlineLvl w:val="0"/>
    </w:pPr>
    <w:rPr>
      <w:rFonts w:eastAsia="SimSun" w:cstheme="majorBidi"/>
      <w:caps/>
      <w:sz w:val="24"/>
      <w:szCs w:val="32"/>
      <w:shd w:val="clear" w:color="auto" w:fill="FFFFFF"/>
      <w14:numForm w14:val="lining"/>
    </w:rPr>
  </w:style>
  <w:style w:type="paragraph" w:styleId="Ttulo2">
    <w:name w:val="heading 2"/>
    <w:basedOn w:val="Normal"/>
    <w:next w:val="Ttulo1"/>
    <w:link w:val="Ttulo2Car"/>
    <w:uiPriority w:val="5"/>
    <w:unhideWhenUsed/>
    <w:qFormat/>
    <w:rsid w:val="0015066B"/>
    <w:pPr>
      <w:spacing w:before="240" w:after="160"/>
      <w:outlineLvl w:val="1"/>
    </w:pPr>
    <w:rPr>
      <w:smallCaps/>
      <w:szCs w:val="26"/>
    </w:rPr>
  </w:style>
  <w:style w:type="paragraph" w:styleId="Ttulo3">
    <w:name w:val="heading 3"/>
    <w:basedOn w:val="Ttulo1"/>
    <w:next w:val="Normal"/>
    <w:link w:val="Ttulo3Car"/>
    <w:uiPriority w:val="6"/>
    <w:unhideWhenUsed/>
    <w:qFormat/>
    <w:rsid w:val="0015066B"/>
    <w:pPr>
      <w:spacing w:before="240" w:after="160"/>
      <w:outlineLvl w:val="2"/>
    </w:pPr>
    <w:rPr>
      <w:caps w:val="0"/>
      <w:sz w:val="23"/>
      <w14:numForm w14:val="oldStyle"/>
    </w:rPr>
  </w:style>
  <w:style w:type="paragraph" w:styleId="Ttulo4">
    <w:name w:val="heading 4"/>
    <w:basedOn w:val="Ttulo3"/>
    <w:next w:val="Normal"/>
    <w:link w:val="Ttulo4Car"/>
    <w:uiPriority w:val="7"/>
    <w:unhideWhenUsed/>
    <w:qFormat/>
    <w:rsid w:val="00EB0247"/>
    <w:pPr>
      <w:outlineLvl w:val="3"/>
    </w:pPr>
  </w:style>
  <w:style w:type="paragraph" w:styleId="Ttulo5">
    <w:name w:val="heading 5"/>
    <w:basedOn w:val="Normal"/>
    <w:next w:val="Normal"/>
    <w:link w:val="Ttulo5Car"/>
    <w:uiPriority w:val="99"/>
    <w:semiHidden/>
    <w:locked/>
    <w:rsid w:val="00063421"/>
    <w:pPr>
      <w:keepNext/>
      <w:keepLines/>
      <w:spacing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4"/>
    <w:qFormat/>
    <w:rsid w:val="00742AC5"/>
    <w:rPr>
      <w:rFonts w:ascii="Times New Roman" w:eastAsia="SimSun" w:hAnsi="Times New Roman" w:cstheme="majorBidi"/>
      <w:caps/>
      <w:spacing w:val="1"/>
      <w:sz w:val="24"/>
      <w:szCs w:val="32"/>
      <w14:numForm w14:val="lining"/>
    </w:rPr>
  </w:style>
  <w:style w:type="character" w:customStyle="1" w:styleId="Ttulo2Car">
    <w:name w:val="Título 2 Car"/>
    <w:basedOn w:val="Fuentedeprrafopredeter"/>
    <w:link w:val="Ttulo2"/>
    <w:uiPriority w:val="5"/>
    <w:qFormat/>
    <w:rsid w:val="00742AC5"/>
    <w:rPr>
      <w:rFonts w:ascii="Times New Roman" w:hAnsi="Times New Roman"/>
      <w:smallCaps/>
      <w:spacing w:val="1"/>
      <w:sz w:val="23"/>
      <w:szCs w:val="26"/>
      <w14:numForm w14:val="oldStyle"/>
    </w:rPr>
  </w:style>
  <w:style w:type="character" w:customStyle="1" w:styleId="Ttulo4Car">
    <w:name w:val="Título 4 Car"/>
    <w:basedOn w:val="Fuentedeprrafopredeter"/>
    <w:link w:val="Ttulo4"/>
    <w:uiPriority w:val="7"/>
    <w:rsid w:val="00742AC5"/>
    <w:rPr>
      <w:rFonts w:ascii="Times New Roman" w:eastAsia="SimSun" w:hAnsi="Times New Roman" w:cstheme="majorBidi"/>
      <w:spacing w:val="1"/>
      <w:sz w:val="23"/>
      <w:szCs w:val="32"/>
      <w14:numForm w14:val="oldStyle"/>
    </w:rPr>
  </w:style>
  <w:style w:type="character" w:customStyle="1" w:styleId="Ttulo5Car">
    <w:name w:val="Título 5 Car"/>
    <w:basedOn w:val="Fuentedeprrafopredeter"/>
    <w:link w:val="Ttulo5"/>
    <w:uiPriority w:val="99"/>
    <w:semiHidden/>
    <w:rsid w:val="00F60611"/>
    <w:rPr>
      <w:rFonts w:asciiTheme="majorHAnsi" w:eastAsiaTheme="majorEastAsia" w:hAnsiTheme="majorHAnsi" w:cstheme="majorBidi"/>
      <w:color w:val="2F5496" w:themeColor="accent1" w:themeShade="BF"/>
      <w:spacing w:val="1"/>
      <w:sz w:val="23"/>
      <w14:numForm w14:val="oldStyle"/>
    </w:rPr>
  </w:style>
  <w:style w:type="paragraph" w:customStyle="1" w:styleId="Captulo">
    <w:name w:val="Capítulo"/>
    <w:basedOn w:val="Normal"/>
    <w:next w:val="TtCap"/>
    <w:qFormat/>
    <w:rsid w:val="00063421"/>
    <w:pPr>
      <w:keepNext/>
      <w:keepLines/>
      <w:spacing w:after="480"/>
      <w:jc w:val="right"/>
      <w:outlineLvl w:val="0"/>
    </w:pPr>
    <w:rPr>
      <w:rFonts w:eastAsia="SimSun" w:cs="Calibri Light"/>
      <w:smallCaps/>
      <w:color w:val="000000"/>
      <w:sz w:val="20"/>
      <w:szCs w:val="20"/>
      <w14:ligatures w14:val="all"/>
    </w:rPr>
  </w:style>
  <w:style w:type="paragraph" w:customStyle="1" w:styleId="TtCap">
    <w:name w:val="Tít. Cap."/>
    <w:basedOn w:val="Normal"/>
    <w:next w:val="Autor"/>
    <w:uiPriority w:val="1"/>
    <w:qFormat/>
    <w:rsid w:val="001348A0"/>
    <w:pPr>
      <w:keepNext/>
      <w:keepLines/>
      <w:pBdr>
        <w:bottom w:val="single" w:sz="4" w:space="10" w:color="auto"/>
      </w:pBdr>
      <w:suppressAutoHyphens/>
      <w:spacing w:after="280"/>
      <w:contextualSpacing/>
      <w:jc w:val="center"/>
      <w:outlineLvl w:val="1"/>
    </w:pPr>
    <w:rPr>
      <w:rFonts w:eastAsia="SimSun" w:cs="Calibri Light"/>
      <w:caps/>
      <w:color w:val="000000"/>
      <w:spacing w:val="-2"/>
      <w:sz w:val="26"/>
      <w:szCs w:val="26"/>
      <w14:ligatures w14:val="all"/>
    </w:rPr>
  </w:style>
  <w:style w:type="paragraph" w:customStyle="1" w:styleId="Autor">
    <w:name w:val="Autor"/>
    <w:basedOn w:val="Normal"/>
    <w:next w:val="Adscripcin"/>
    <w:uiPriority w:val="2"/>
    <w:qFormat/>
    <w:rsid w:val="00063421"/>
    <w:pPr>
      <w:keepNext/>
      <w:keepLines/>
      <w:spacing w:after="0" w:line="240" w:lineRule="auto"/>
      <w:jc w:val="right"/>
      <w:outlineLvl w:val="2"/>
    </w:pPr>
    <w:rPr>
      <w:rFonts w:eastAsia="SimSun" w:cs="Calibri Light"/>
      <w:smallCaps/>
      <w:color w:val="000000"/>
      <w:sz w:val="20"/>
      <w:szCs w:val="24"/>
      <w14:ligatures w14:val="all"/>
    </w:rPr>
  </w:style>
  <w:style w:type="paragraph" w:customStyle="1" w:styleId="Adscripcin">
    <w:name w:val="Adscripción"/>
    <w:basedOn w:val="Normal"/>
    <w:next w:val="Normal"/>
    <w:uiPriority w:val="3"/>
    <w:qFormat/>
    <w:rsid w:val="00063421"/>
    <w:pPr>
      <w:keepNext/>
      <w:keepLines/>
      <w:spacing w:line="240" w:lineRule="auto"/>
      <w:contextualSpacing/>
      <w:jc w:val="right"/>
      <w:outlineLvl w:val="3"/>
    </w:pPr>
    <w:rPr>
      <w:rFonts w:eastAsia="SimSun" w:cs="Calibri Light"/>
      <w:i/>
      <w:iCs/>
      <w:color w:val="000000"/>
      <w:sz w:val="20"/>
      <w14:ligatures w14:val="all"/>
    </w:rPr>
  </w:style>
  <w:style w:type="paragraph" w:customStyle="1" w:styleId="Resumen">
    <w:name w:val="Resumen"/>
    <w:basedOn w:val="Normal"/>
    <w:uiPriority w:val="99"/>
    <w:semiHidden/>
    <w:locked/>
    <w:rsid w:val="00B0717D"/>
    <w:pPr>
      <w:spacing w:line="264" w:lineRule="auto"/>
    </w:pPr>
    <w:rPr>
      <w:rFonts w:eastAsia="Calibri" w:cs="Calibri"/>
      <w:sz w:val="19"/>
      <w:szCs w:val="19"/>
      <w14:ligatures w14:val="all"/>
    </w:rPr>
  </w:style>
  <w:style w:type="character" w:customStyle="1" w:styleId="Ttulo3Car">
    <w:name w:val="Título 3 Car"/>
    <w:basedOn w:val="Fuentedeprrafopredeter"/>
    <w:link w:val="Ttulo3"/>
    <w:uiPriority w:val="6"/>
    <w:rsid w:val="00742AC5"/>
    <w:rPr>
      <w:rFonts w:ascii="Times New Roman" w:eastAsia="SimSun" w:hAnsi="Times New Roman" w:cstheme="majorBidi"/>
      <w:spacing w:val="1"/>
      <w:sz w:val="23"/>
      <w:szCs w:val="32"/>
      <w14:numForm w14:val="oldStyle"/>
    </w:rPr>
  </w:style>
  <w:style w:type="paragraph" w:customStyle="1" w:styleId="Citalarga">
    <w:name w:val="Cita larga"/>
    <w:basedOn w:val="Normal"/>
    <w:uiPriority w:val="9"/>
    <w:qFormat/>
    <w:rsid w:val="00FA51E8"/>
    <w:pPr>
      <w:spacing w:before="160" w:after="160" w:line="240" w:lineRule="auto"/>
      <w:ind w:left="851"/>
    </w:pPr>
    <w:rPr>
      <w:sz w:val="20"/>
      <w:szCs w:val="21"/>
    </w:rPr>
  </w:style>
  <w:style w:type="paragraph" w:styleId="Textonotapie">
    <w:name w:val="footnote text"/>
    <w:basedOn w:val="Normal"/>
    <w:link w:val="TextonotapieCar"/>
    <w:uiPriority w:val="99"/>
    <w:semiHidden/>
    <w:locked/>
    <w:rsid w:val="00EB024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60611"/>
    <w:rPr>
      <w:rFonts w:ascii="Times New Roman" w:hAnsi="Times New Roman"/>
      <w:spacing w:val="1"/>
      <w:sz w:val="20"/>
      <w:szCs w:val="20"/>
      <w14:numForm w14:val="oldStyle"/>
    </w:rPr>
  </w:style>
  <w:style w:type="character" w:styleId="Refdenotaalpie">
    <w:name w:val="footnote reference"/>
    <w:basedOn w:val="Fuentedeprrafopredeter"/>
    <w:uiPriority w:val="99"/>
    <w:semiHidden/>
    <w:locked/>
    <w:rsid w:val="00EB0247"/>
    <w:rPr>
      <w:vertAlign w:val="superscript"/>
    </w:rPr>
  </w:style>
  <w:style w:type="paragraph" w:customStyle="1" w:styleId="Notaalpie">
    <w:name w:val="Nota al pie"/>
    <w:basedOn w:val="Textonotapie"/>
    <w:link w:val="NotaalpieCar"/>
    <w:uiPriority w:val="14"/>
    <w:qFormat/>
    <w:rsid w:val="00EB0247"/>
    <w:pPr>
      <w:spacing w:after="60"/>
      <w:jc w:val="left"/>
    </w:pPr>
    <w:rPr>
      <w:rFonts w:ascii="Arial Narrow" w:hAnsi="Arial Narrow"/>
      <w:sz w:val="19"/>
    </w:rPr>
  </w:style>
  <w:style w:type="paragraph" w:styleId="Bibliografa">
    <w:name w:val="Bibliography"/>
    <w:aliases w:val="Referencias"/>
    <w:basedOn w:val="Normal"/>
    <w:next w:val="Normal"/>
    <w:link w:val="BibliografaCar"/>
    <w:uiPriority w:val="18"/>
    <w:qFormat/>
    <w:rsid w:val="008B6A98"/>
    <w:pPr>
      <w:suppressAutoHyphens/>
      <w:spacing w:before="120" w:line="240" w:lineRule="atLeast"/>
      <w:ind w:left="709" w:hanging="709"/>
      <w:jc w:val="left"/>
    </w:pPr>
    <w:rPr>
      <w:rFonts w:eastAsia="Calibri" w:cs="Arial"/>
      <w:spacing w:val="0"/>
      <w:sz w:val="20"/>
      <w14:numSpacing w14:val="proportional"/>
    </w:rPr>
  </w:style>
  <w:style w:type="character" w:customStyle="1" w:styleId="BibliografaCar">
    <w:name w:val="Bibliografía Car"/>
    <w:aliases w:val="Referencias Car"/>
    <w:basedOn w:val="Fuentedeprrafopredeter"/>
    <w:link w:val="Bibliografa"/>
    <w:uiPriority w:val="18"/>
    <w:rsid w:val="00F60611"/>
    <w:rPr>
      <w:rFonts w:ascii="Times New Roman" w:eastAsia="Calibri" w:hAnsi="Times New Roman" w:cs="Arial"/>
      <w:sz w:val="20"/>
      <w14:numForm w14:val="oldStyle"/>
      <w14:numSpacing w14:val="proportional"/>
    </w:rPr>
  </w:style>
  <w:style w:type="numbering" w:customStyle="1" w:styleId="Vietaestrecha">
    <w:name w:val="Viñeta estrecha"/>
    <w:basedOn w:val="Sinlista"/>
    <w:uiPriority w:val="99"/>
    <w:locked/>
    <w:rsid w:val="007701F1"/>
    <w:pPr>
      <w:numPr>
        <w:numId w:val="11"/>
      </w:numPr>
    </w:pPr>
  </w:style>
  <w:style w:type="paragraph" w:customStyle="1" w:styleId="Listadoajustado">
    <w:name w:val="Listado ajustado"/>
    <w:basedOn w:val="Normal"/>
    <w:link w:val="ListadoajustadoCar"/>
    <w:uiPriority w:val="11"/>
    <w:qFormat/>
    <w:rsid w:val="002A43CD"/>
    <w:pPr>
      <w:numPr>
        <w:numId w:val="12"/>
      </w:numPr>
      <w:spacing w:after="160"/>
      <w:ind w:left="851" w:hanging="284"/>
      <w:contextualSpacing/>
    </w:pPr>
  </w:style>
  <w:style w:type="paragraph" w:customStyle="1" w:styleId="Listado">
    <w:name w:val="Listado"/>
    <w:basedOn w:val="Listadoajustado"/>
    <w:uiPriority w:val="10"/>
    <w:qFormat/>
    <w:rsid w:val="002A43CD"/>
    <w:pPr>
      <w:contextualSpacing w:val="0"/>
    </w:pPr>
  </w:style>
  <w:style w:type="character" w:customStyle="1" w:styleId="ListadoajustadoCar">
    <w:name w:val="Listado ajustado Car"/>
    <w:basedOn w:val="BibliografaCar"/>
    <w:link w:val="Listadoajustado"/>
    <w:uiPriority w:val="11"/>
    <w:rsid w:val="002433EC"/>
    <w:rPr>
      <w:rFonts w:ascii="Times New Roman" w:eastAsia="Calibri" w:hAnsi="Times New Roman" w:cs="Arial"/>
      <w:spacing w:val="1"/>
      <w:sz w:val="23"/>
      <w14:numForm w14:val="oldStyle"/>
      <w14:numSpacing w14:val="proportional"/>
    </w:rPr>
  </w:style>
  <w:style w:type="character" w:customStyle="1" w:styleId="negrita">
    <w:name w:val="negrita"/>
    <w:uiPriority w:val="17"/>
    <w:qFormat/>
    <w:rsid w:val="008F3F8E"/>
    <w:rPr>
      <w:b/>
      <w:caps w:val="0"/>
      <w:smallCaps w:val="0"/>
    </w:rPr>
  </w:style>
  <w:style w:type="table" w:styleId="Tablaconcuadrcula">
    <w:name w:val="Table Grid"/>
    <w:basedOn w:val="Tablanormal"/>
    <w:uiPriority w:val="39"/>
    <w:locked/>
    <w:rsid w:val="00E05E1A"/>
    <w:pPr>
      <w:spacing w:after="0" w:line="240" w:lineRule="auto"/>
    </w:pPr>
    <w:rPr>
      <w:lang w:val="es-ES_trad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as">
    <w:name w:val="tablas"/>
    <w:basedOn w:val="Normal"/>
    <w:link w:val="tablasCar"/>
    <w:uiPriority w:val="99"/>
    <w:semiHidden/>
    <w:locked/>
    <w:rsid w:val="00E05E1A"/>
    <w:pPr>
      <w:spacing w:after="0" w:line="240" w:lineRule="auto"/>
      <w:jc w:val="center"/>
    </w:pPr>
    <w:rPr>
      <w:rFonts w:ascii="Arial Narrow" w:hAnsi="Arial Narrow" w:cs="Arial"/>
      <w:spacing w:val="0"/>
      <w:sz w:val="18"/>
      <w:szCs w:val="16"/>
      <w14:numForm w14:val="default"/>
    </w:rPr>
  </w:style>
  <w:style w:type="character" w:customStyle="1" w:styleId="tablasCar">
    <w:name w:val="tablas Car"/>
    <w:basedOn w:val="Fuentedeprrafopredeter"/>
    <w:link w:val="tablas"/>
    <w:uiPriority w:val="99"/>
    <w:semiHidden/>
    <w:rsid w:val="00F60611"/>
    <w:rPr>
      <w:rFonts w:ascii="Arial Narrow" w:hAnsi="Arial Narrow" w:cs="Arial"/>
      <w:sz w:val="18"/>
      <w:szCs w:val="16"/>
    </w:rPr>
  </w:style>
  <w:style w:type="paragraph" w:customStyle="1" w:styleId="Figuras">
    <w:name w:val="Figuras"/>
    <w:basedOn w:val="Notaalpie"/>
    <w:link w:val="FigurasCar"/>
    <w:uiPriority w:val="16"/>
    <w:qFormat/>
    <w:rsid w:val="00E649D6"/>
    <w:pPr>
      <w:spacing w:before="280" w:after="240" w:line="240" w:lineRule="atLeast"/>
      <w:contextualSpacing/>
      <w:jc w:val="both"/>
    </w:pPr>
    <w:rPr>
      <w:i/>
      <w:spacing w:val="0"/>
      <w:sz w:val="20"/>
      <w:lang w:val="es-ES_tradnl"/>
      <w14:numForm w14:val="default"/>
    </w:rPr>
  </w:style>
  <w:style w:type="table" w:styleId="Tablaconcuadrculaclara">
    <w:name w:val="Grid Table Light"/>
    <w:basedOn w:val="Tablanormal"/>
    <w:uiPriority w:val="40"/>
    <w:locked/>
    <w:rsid w:val="00E05E1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bsica1"/>
    <w:uiPriority w:val="42"/>
    <w:locked/>
    <w:rsid w:val="00E05E1A"/>
    <w:pPr>
      <w:spacing w:after="0" w:line="240" w:lineRule="auto"/>
    </w:pPr>
    <w:rPr>
      <w:rFonts w:ascii="Arial Narrow" w:hAnsi="Arial Narrow"/>
      <w:sz w:val="18"/>
      <w:szCs w:val="20"/>
      <w:lang w:val="en-GB" w:eastAsia="es-ES"/>
    </w:rPr>
    <w:tblPr>
      <w:tblStyleRowBandSize w:val="1"/>
      <w:tblStyleColBandSize w:val="1"/>
      <w:tblBorders>
        <w:top w:val="single" w:sz="4" w:space="0" w:color="7F7F7F" w:themeColor="text1" w:themeTint="80"/>
        <w:bottom w:val="single" w:sz="4" w:space="0" w:color="7F7F7F" w:themeColor="text1" w:themeTint="80"/>
      </w:tblBorders>
    </w:tblPr>
    <w:tcPr>
      <w:shd w:val="clear" w:color="auto" w:fill="auto"/>
    </w:tcPr>
    <w:tblStylePr w:type="firstRow">
      <w:rPr>
        <w:b/>
        <w:bCs/>
      </w:rPr>
      <w:tblPr/>
      <w:tcPr>
        <w:tcBorders>
          <w:bottom w:val="single" w:sz="4" w:space="0" w:color="7F7F7F" w:themeColor="text1" w:themeTint="80"/>
          <w:tl2br w:val="none" w:sz="0" w:space="0" w:color="auto"/>
          <w:tr2bl w:val="none" w:sz="0" w:space="0" w:color="auto"/>
        </w:tcBorders>
      </w:tcPr>
    </w:tblStylePr>
    <w:tblStylePr w:type="lastRow">
      <w:rPr>
        <w:b/>
        <w:bCs/>
      </w:rPr>
      <w:tblPr/>
      <w:tcPr>
        <w:tcBorders>
          <w:top w:val="single" w:sz="4" w:space="0" w:color="7F7F7F" w:themeColor="text1" w:themeTint="80"/>
          <w:tl2br w:val="none" w:sz="0" w:space="0" w:color="auto"/>
          <w:tr2bl w:val="none" w:sz="0" w:space="0" w:color="auto"/>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locked/>
    <w:rsid w:val="00E05E1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bsica1">
    <w:name w:val="Table Simple 1"/>
    <w:basedOn w:val="Tablanormal"/>
    <w:uiPriority w:val="99"/>
    <w:semiHidden/>
    <w:unhideWhenUsed/>
    <w:locked/>
    <w:rsid w:val="00E05E1A"/>
    <w:pPr>
      <w:spacing w:after="100" w:line="276" w:lineRule="auto"/>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Tabla">
    <w:name w:val="Tabla"/>
    <w:basedOn w:val="Tablanormal"/>
    <w:uiPriority w:val="99"/>
    <w:locked/>
    <w:rsid w:val="008238DE"/>
    <w:pPr>
      <w:spacing w:after="0" w:line="240" w:lineRule="auto"/>
    </w:pPr>
    <w:rPr>
      <w:rFonts w:ascii="Arial Narrow" w:hAnsi="Arial Narrow"/>
      <w:sz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28" w:type="dxa"/>
        <w:bottom w:w="28" w:type="dxa"/>
        <w:right w:w="28" w:type="dxa"/>
      </w:tblCellMar>
    </w:tblPr>
    <w:trPr>
      <w:cantSplit/>
      <w:jc w:val="center"/>
    </w:trPr>
    <w:tcPr>
      <w:tcMar>
        <w:top w:w="28" w:type="dxa"/>
        <w:left w:w="28" w:type="dxa"/>
        <w:bottom w:w="28" w:type="dxa"/>
        <w:right w:w="28" w:type="dxa"/>
      </w:tcMar>
      <w:vAlign w:val="center"/>
    </w:tcPr>
  </w:style>
  <w:style w:type="paragraph" w:customStyle="1" w:styleId="Tablatexto">
    <w:name w:val="Tabla_texto"/>
    <w:basedOn w:val="tablas"/>
    <w:uiPriority w:val="99"/>
    <w:semiHidden/>
    <w:locked/>
    <w:rsid w:val="008238DE"/>
    <w:pPr>
      <w:widowControl w:val="0"/>
      <w:contextualSpacing/>
    </w:pPr>
    <w:rPr>
      <w:sz w:val="20"/>
      <w:szCs w:val="20"/>
    </w:rPr>
  </w:style>
  <w:style w:type="paragraph" w:styleId="Prrafodelista">
    <w:name w:val="List Paragraph"/>
    <w:basedOn w:val="Normal"/>
    <w:link w:val="PrrafodelistaCar"/>
    <w:uiPriority w:val="34"/>
    <w:qFormat/>
    <w:locked/>
    <w:rsid w:val="00CA0400"/>
    <w:pPr>
      <w:ind w:left="720"/>
      <w:contextualSpacing/>
    </w:pPr>
  </w:style>
  <w:style w:type="paragraph" w:customStyle="1" w:styleId="Listadonmeros">
    <w:name w:val="Listado números"/>
    <w:basedOn w:val="Prrafodelista"/>
    <w:link w:val="ListadonmerosCar"/>
    <w:uiPriority w:val="12"/>
    <w:qFormat/>
    <w:rsid w:val="002A43CD"/>
    <w:pPr>
      <w:numPr>
        <w:numId w:val="21"/>
      </w:numPr>
      <w:spacing w:after="160"/>
      <w:ind w:left="851" w:hanging="284"/>
    </w:pPr>
  </w:style>
  <w:style w:type="character" w:customStyle="1" w:styleId="PrrafodelistaCar">
    <w:name w:val="Párrafo de lista Car"/>
    <w:basedOn w:val="Fuentedeprrafopredeter"/>
    <w:link w:val="Prrafodelista"/>
    <w:uiPriority w:val="99"/>
    <w:semiHidden/>
    <w:rsid w:val="00F60611"/>
    <w:rPr>
      <w:rFonts w:ascii="Times New Roman" w:hAnsi="Times New Roman"/>
      <w:spacing w:val="1"/>
      <w:sz w:val="23"/>
      <w14:numForm w14:val="oldStyle"/>
    </w:rPr>
  </w:style>
  <w:style w:type="character" w:customStyle="1" w:styleId="ListadonmerosCar">
    <w:name w:val="Listado números Car"/>
    <w:basedOn w:val="PrrafodelistaCar"/>
    <w:link w:val="Listadonmeros"/>
    <w:uiPriority w:val="12"/>
    <w:rsid w:val="002433EC"/>
    <w:rPr>
      <w:rFonts w:ascii="Times New Roman" w:hAnsi="Times New Roman"/>
      <w:spacing w:val="1"/>
      <w:sz w:val="23"/>
      <w14:numForm w14:val="oldStyle"/>
    </w:rPr>
  </w:style>
  <w:style w:type="paragraph" w:customStyle="1" w:styleId="Fuente">
    <w:name w:val="Fuente"/>
    <w:basedOn w:val="Figuras"/>
    <w:link w:val="FuenteCar"/>
    <w:uiPriority w:val="15"/>
    <w:qFormat/>
    <w:rsid w:val="00E649D6"/>
    <w:pPr>
      <w:spacing w:before="80"/>
      <w:jc w:val="center"/>
    </w:pPr>
    <w:rPr>
      <w:i w:val="0"/>
      <w:iCs/>
    </w:rPr>
  </w:style>
  <w:style w:type="character" w:styleId="Hipervnculo">
    <w:name w:val="Hyperlink"/>
    <w:basedOn w:val="Fuentedeprrafopredeter"/>
    <w:uiPriority w:val="99"/>
    <w:semiHidden/>
    <w:locked/>
    <w:rsid w:val="00477173"/>
    <w:rPr>
      <w:color w:val="0563C1" w:themeColor="hyperlink"/>
      <w:u w:val="single"/>
    </w:rPr>
  </w:style>
  <w:style w:type="character" w:customStyle="1" w:styleId="NotaalpieCar">
    <w:name w:val="Nota al pie Car"/>
    <w:basedOn w:val="TextonotapieCar"/>
    <w:link w:val="Notaalpie"/>
    <w:uiPriority w:val="14"/>
    <w:rsid w:val="002433EC"/>
    <w:rPr>
      <w:rFonts w:ascii="Arial Narrow" w:hAnsi="Arial Narrow"/>
      <w:spacing w:val="1"/>
      <w:sz w:val="19"/>
      <w:szCs w:val="20"/>
      <w14:numForm w14:val="oldStyle"/>
    </w:rPr>
  </w:style>
  <w:style w:type="character" w:customStyle="1" w:styleId="FigurasCar">
    <w:name w:val="Figuras Car"/>
    <w:basedOn w:val="NotaalpieCar"/>
    <w:link w:val="Figuras"/>
    <w:uiPriority w:val="16"/>
    <w:rsid w:val="00E649D6"/>
    <w:rPr>
      <w:rFonts w:ascii="Arial Narrow" w:hAnsi="Arial Narrow"/>
      <w:i/>
      <w:spacing w:val="1"/>
      <w:sz w:val="20"/>
      <w:szCs w:val="20"/>
      <w:lang w:val="es-ES_tradnl"/>
      <w14:numForm w14:val="oldStyle"/>
    </w:rPr>
  </w:style>
  <w:style w:type="character" w:customStyle="1" w:styleId="FuenteCar">
    <w:name w:val="Fuente Car"/>
    <w:basedOn w:val="FigurasCar"/>
    <w:link w:val="Fuente"/>
    <w:uiPriority w:val="15"/>
    <w:rsid w:val="00E649D6"/>
    <w:rPr>
      <w:rFonts w:ascii="Arial Narrow" w:hAnsi="Arial Narrow"/>
      <w:i w:val="0"/>
      <w:iCs/>
      <w:spacing w:val="1"/>
      <w:sz w:val="20"/>
      <w:szCs w:val="20"/>
      <w:lang w:val="es-ES_tradnl"/>
      <w14:numForm w14:val="oldStyle"/>
    </w:rPr>
  </w:style>
  <w:style w:type="character" w:customStyle="1" w:styleId="Mencinsinresolver1">
    <w:name w:val="Mención sin resolver1"/>
    <w:basedOn w:val="Fuentedeprrafopredeter"/>
    <w:uiPriority w:val="99"/>
    <w:semiHidden/>
    <w:locked/>
    <w:rsid w:val="00477173"/>
    <w:rPr>
      <w:color w:val="605E5C"/>
      <w:shd w:val="clear" w:color="auto" w:fill="E1DFDD"/>
    </w:rPr>
  </w:style>
  <w:style w:type="character" w:styleId="Textoennegrita">
    <w:name w:val="Strong"/>
    <w:basedOn w:val="Fuentedeprrafopredeter"/>
    <w:uiPriority w:val="99"/>
    <w:semiHidden/>
    <w:locked/>
    <w:rsid w:val="003512A0"/>
    <w:rPr>
      <w:b/>
      <w:bCs/>
    </w:rPr>
  </w:style>
  <w:style w:type="paragraph" w:styleId="Textoindependiente">
    <w:name w:val="Body Text"/>
    <w:basedOn w:val="Normal"/>
    <w:link w:val="TextoindependienteCar"/>
    <w:uiPriority w:val="99"/>
    <w:semiHidden/>
    <w:locked/>
    <w:rsid w:val="009E664A"/>
    <w:pPr>
      <w:suppressAutoHyphens/>
      <w:spacing w:before="0" w:line="252" w:lineRule="auto"/>
      <w:jc w:val="left"/>
    </w:pPr>
    <w:rPr>
      <w:rFonts w:ascii="Calibri" w:eastAsia="Arial Unicode MS" w:hAnsi="Calibri" w:cs="font990"/>
      <w:spacing w:val="0"/>
      <w:kern w:val="1"/>
      <w:sz w:val="22"/>
      <w:lang w:eastAsia="zh-CN"/>
    </w:rPr>
  </w:style>
  <w:style w:type="character" w:customStyle="1" w:styleId="TextoindependienteCar">
    <w:name w:val="Texto independiente Car"/>
    <w:basedOn w:val="Fuentedeprrafopredeter"/>
    <w:link w:val="Textoindependiente"/>
    <w:uiPriority w:val="99"/>
    <w:semiHidden/>
    <w:qFormat/>
    <w:rsid w:val="00F60611"/>
    <w:rPr>
      <w:rFonts w:ascii="Calibri" w:eastAsia="Arial Unicode MS" w:hAnsi="Calibri" w:cs="font990"/>
      <w:kern w:val="1"/>
      <w:lang w:eastAsia="zh-CN"/>
      <w14:numForm w14:val="oldStyle"/>
    </w:rPr>
  </w:style>
  <w:style w:type="character" w:customStyle="1" w:styleId="14Versalitas">
    <w:name w:val="14.Versalitas"/>
    <w:basedOn w:val="Fuentedeprrafopredeter"/>
    <w:uiPriority w:val="99"/>
    <w:semiHidden/>
    <w:locked/>
    <w:rsid w:val="009E664A"/>
    <w:rPr>
      <w:caps w:val="0"/>
      <w:smallCaps/>
    </w:rPr>
  </w:style>
  <w:style w:type="paragraph" w:customStyle="1" w:styleId="Listadoletras">
    <w:name w:val="Listado letras"/>
    <w:basedOn w:val="Listadonmeros"/>
    <w:link w:val="ListadoletrasCar"/>
    <w:uiPriority w:val="13"/>
    <w:qFormat/>
    <w:rsid w:val="002A43CD"/>
    <w:pPr>
      <w:numPr>
        <w:numId w:val="35"/>
      </w:numPr>
      <w:ind w:left="851" w:hanging="284"/>
    </w:pPr>
  </w:style>
  <w:style w:type="character" w:customStyle="1" w:styleId="ListadoletrasCar">
    <w:name w:val="Listado letras Car"/>
    <w:basedOn w:val="ListadonmerosCar"/>
    <w:link w:val="Listadoletras"/>
    <w:uiPriority w:val="13"/>
    <w:rsid w:val="002433EC"/>
    <w:rPr>
      <w:rFonts w:ascii="Times New Roman" w:hAnsi="Times New Roman"/>
      <w:spacing w:val="1"/>
      <w:sz w:val="23"/>
      <w14:numForm w14:val="oldStyle"/>
    </w:rPr>
  </w:style>
  <w:style w:type="character" w:styleId="Refdecomentario">
    <w:name w:val="annotation reference"/>
    <w:basedOn w:val="Fuentedeprrafopredeter"/>
    <w:uiPriority w:val="99"/>
    <w:semiHidden/>
    <w:locked/>
    <w:rsid w:val="009847F6"/>
    <w:rPr>
      <w:sz w:val="16"/>
      <w:szCs w:val="16"/>
    </w:rPr>
  </w:style>
  <w:style w:type="paragraph" w:styleId="Textocomentario">
    <w:name w:val="annotation text"/>
    <w:basedOn w:val="Normal"/>
    <w:link w:val="TextocomentarioCar"/>
    <w:uiPriority w:val="99"/>
    <w:semiHidden/>
    <w:locked/>
    <w:rsid w:val="009847F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847F6"/>
    <w:rPr>
      <w:rFonts w:ascii="Times New Roman" w:hAnsi="Times New Roman"/>
      <w:spacing w:val="1"/>
      <w:sz w:val="20"/>
      <w:szCs w:val="20"/>
      <w14:numForm w14:val="oldStyle"/>
    </w:rPr>
  </w:style>
  <w:style w:type="paragraph" w:styleId="Asuntodelcomentario">
    <w:name w:val="annotation subject"/>
    <w:basedOn w:val="Textocomentario"/>
    <w:next w:val="Textocomentario"/>
    <w:link w:val="AsuntodelcomentarioCar"/>
    <w:uiPriority w:val="99"/>
    <w:semiHidden/>
    <w:locked/>
    <w:rsid w:val="009847F6"/>
    <w:rPr>
      <w:b/>
      <w:bCs/>
    </w:rPr>
  </w:style>
  <w:style w:type="character" w:customStyle="1" w:styleId="AsuntodelcomentarioCar">
    <w:name w:val="Asunto del comentario Car"/>
    <w:basedOn w:val="TextocomentarioCar"/>
    <w:link w:val="Asuntodelcomentario"/>
    <w:uiPriority w:val="99"/>
    <w:semiHidden/>
    <w:rsid w:val="009847F6"/>
    <w:rPr>
      <w:rFonts w:ascii="Times New Roman" w:hAnsi="Times New Roman"/>
      <w:b/>
      <w:bCs/>
      <w:spacing w:val="1"/>
      <w:sz w:val="20"/>
      <w:szCs w:val="20"/>
      <w14:numForm w14:val="oldStyle"/>
    </w:rPr>
  </w:style>
  <w:style w:type="paragraph" w:styleId="Textodeglobo">
    <w:name w:val="Balloon Text"/>
    <w:basedOn w:val="Normal"/>
    <w:link w:val="TextodegloboCar"/>
    <w:uiPriority w:val="99"/>
    <w:semiHidden/>
    <w:locked/>
    <w:rsid w:val="009847F6"/>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847F6"/>
    <w:rPr>
      <w:rFonts w:ascii="Segoe UI" w:hAnsi="Segoe UI" w:cs="Segoe UI"/>
      <w:spacing w:val="1"/>
      <w:sz w:val="18"/>
      <w:szCs w:val="18"/>
      <w14:numForm w14:val="oldStyle"/>
    </w:rPr>
  </w:style>
  <w:style w:type="paragraph" w:customStyle="1" w:styleId="Nmerofigura">
    <w:name w:val="Número figura"/>
    <w:basedOn w:val="Figuras"/>
    <w:link w:val="NmerofiguraCar"/>
    <w:uiPriority w:val="8"/>
    <w:locked/>
    <w:rsid w:val="00E649D6"/>
    <w:rPr>
      <w:b/>
      <w:bCs/>
      <w:i w:val="0"/>
      <w:iCs/>
    </w:rPr>
  </w:style>
  <w:style w:type="character" w:customStyle="1" w:styleId="Mencinsinresolver2">
    <w:name w:val="Mención sin resolver2"/>
    <w:basedOn w:val="Fuentedeprrafopredeter"/>
    <w:uiPriority w:val="99"/>
    <w:semiHidden/>
    <w:unhideWhenUsed/>
    <w:locked/>
    <w:rsid w:val="008F3F8E"/>
    <w:rPr>
      <w:color w:val="605E5C"/>
      <w:shd w:val="clear" w:color="auto" w:fill="E1DFDD"/>
    </w:rPr>
  </w:style>
  <w:style w:type="character" w:customStyle="1" w:styleId="NmerofiguraCar">
    <w:name w:val="Número figura Car"/>
    <w:basedOn w:val="FigurasCar"/>
    <w:link w:val="Nmerofigura"/>
    <w:uiPriority w:val="8"/>
    <w:rsid w:val="00E649D6"/>
    <w:rPr>
      <w:rFonts w:ascii="Arial Narrow" w:hAnsi="Arial Narrow"/>
      <w:b/>
      <w:bCs/>
      <w:i w:val="0"/>
      <w:iCs/>
      <w:spacing w:val="1"/>
      <w:sz w:val="20"/>
      <w:szCs w:val="20"/>
      <w:lang w:val="es-ES_tradnl"/>
      <w14:numForm w14:val="oldStyle"/>
    </w:rPr>
  </w:style>
  <w:style w:type="character" w:styleId="Hipervnculovisitado">
    <w:name w:val="FollowedHyperlink"/>
    <w:basedOn w:val="Fuentedeprrafopredeter"/>
    <w:uiPriority w:val="99"/>
    <w:semiHidden/>
    <w:locked/>
    <w:rsid w:val="00326965"/>
    <w:rPr>
      <w:color w:val="954F72" w:themeColor="followedHyperlink"/>
      <w:u w:val="single"/>
    </w:rPr>
  </w:style>
  <w:style w:type="paragraph" w:styleId="Encabezado">
    <w:name w:val="header"/>
    <w:basedOn w:val="Normal"/>
    <w:link w:val="EncabezadoCar"/>
    <w:uiPriority w:val="99"/>
    <w:semiHidden/>
    <w:locked/>
    <w:rsid w:val="00A6781E"/>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semiHidden/>
    <w:rsid w:val="00A6781E"/>
    <w:rPr>
      <w:rFonts w:ascii="Times New Roman" w:hAnsi="Times New Roman"/>
      <w:spacing w:val="1"/>
      <w:sz w:val="23"/>
      <w14:numForm w14:val="oldStyle"/>
    </w:rPr>
  </w:style>
  <w:style w:type="paragraph" w:styleId="Piedepgina">
    <w:name w:val="footer"/>
    <w:basedOn w:val="Normal"/>
    <w:link w:val="PiedepginaCar"/>
    <w:uiPriority w:val="99"/>
    <w:semiHidden/>
    <w:locked/>
    <w:rsid w:val="00A6781E"/>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semiHidden/>
    <w:rsid w:val="00A6781E"/>
    <w:rPr>
      <w:rFonts w:ascii="Times New Roman" w:hAnsi="Times New Roman"/>
      <w:spacing w:val="1"/>
      <w:sz w:val="23"/>
      <w14:numForm w14:val="oldStyle"/>
    </w:rPr>
  </w:style>
  <w:style w:type="paragraph" w:styleId="Textoindependiente2">
    <w:name w:val="Body Text 2"/>
    <w:basedOn w:val="Normal"/>
    <w:link w:val="Textoindependiente2Car"/>
    <w:uiPriority w:val="99"/>
    <w:semiHidden/>
    <w:locked/>
    <w:rsid w:val="00EE4F61"/>
    <w:pPr>
      <w:spacing w:line="480" w:lineRule="auto"/>
    </w:pPr>
  </w:style>
  <w:style w:type="character" w:customStyle="1" w:styleId="Textoindependiente2Car">
    <w:name w:val="Texto independiente 2 Car"/>
    <w:basedOn w:val="Fuentedeprrafopredeter"/>
    <w:link w:val="Textoindependiente2"/>
    <w:uiPriority w:val="99"/>
    <w:semiHidden/>
    <w:rsid w:val="00EE4F61"/>
    <w:rPr>
      <w:rFonts w:ascii="Times New Roman" w:hAnsi="Times New Roman"/>
      <w:spacing w:val="1"/>
      <w:sz w:val="23"/>
      <w14:numForm w14:val="oldStyle"/>
    </w:rPr>
  </w:style>
  <w:style w:type="paragraph" w:styleId="Sangradetextonormal">
    <w:name w:val="Body Text Indent"/>
    <w:basedOn w:val="Normal"/>
    <w:link w:val="SangradetextonormalCar"/>
    <w:uiPriority w:val="99"/>
    <w:semiHidden/>
    <w:locked/>
    <w:rsid w:val="00EE4F61"/>
    <w:pPr>
      <w:ind w:left="283"/>
    </w:pPr>
  </w:style>
  <w:style w:type="character" w:customStyle="1" w:styleId="SangradetextonormalCar">
    <w:name w:val="Sangría de texto normal Car"/>
    <w:basedOn w:val="Fuentedeprrafopredeter"/>
    <w:link w:val="Sangradetextonormal"/>
    <w:uiPriority w:val="99"/>
    <w:semiHidden/>
    <w:rsid w:val="00EE4F61"/>
    <w:rPr>
      <w:rFonts w:ascii="Times New Roman" w:hAnsi="Times New Roman"/>
      <w:spacing w:val="1"/>
      <w:sz w:val="23"/>
      <w14:numForm w14:val="oldStyle"/>
    </w:rPr>
  </w:style>
  <w:style w:type="paragraph" w:styleId="Sangra2detindependiente">
    <w:name w:val="Body Text Indent 2"/>
    <w:basedOn w:val="Normal"/>
    <w:link w:val="Sangra2detindependienteCar"/>
    <w:uiPriority w:val="99"/>
    <w:semiHidden/>
    <w:locked/>
    <w:rsid w:val="00EE4F61"/>
    <w:pPr>
      <w:spacing w:line="480" w:lineRule="auto"/>
      <w:ind w:left="283"/>
    </w:pPr>
  </w:style>
  <w:style w:type="character" w:customStyle="1" w:styleId="Sangra2detindependienteCar">
    <w:name w:val="Sangría 2 de t. independiente Car"/>
    <w:basedOn w:val="Fuentedeprrafopredeter"/>
    <w:link w:val="Sangra2detindependiente"/>
    <w:uiPriority w:val="99"/>
    <w:semiHidden/>
    <w:rsid w:val="00EE4F61"/>
    <w:rPr>
      <w:rFonts w:ascii="Times New Roman" w:hAnsi="Times New Roman"/>
      <w:spacing w:val="1"/>
      <w:sz w:val="23"/>
      <w14:numForm w14:val="oldStyle"/>
    </w:rPr>
  </w:style>
  <w:style w:type="paragraph" w:styleId="Descripcin">
    <w:name w:val="caption"/>
    <w:basedOn w:val="Normal"/>
    <w:next w:val="Normal"/>
    <w:uiPriority w:val="35"/>
    <w:unhideWhenUsed/>
    <w:qFormat/>
    <w:locked/>
    <w:rsid w:val="00081C8C"/>
    <w:pPr>
      <w:spacing w:before="0" w:after="200" w:line="240" w:lineRule="auto"/>
      <w:jc w:val="left"/>
    </w:pPr>
    <w:rPr>
      <w:rFonts w:eastAsia="Times New Roman" w:cs="Times New Roman"/>
      <w:i/>
      <w:iCs/>
      <w:color w:val="44546A"/>
      <w:spacing w:val="0"/>
      <w:sz w:val="18"/>
      <w:szCs w:val="18"/>
      <w:lang w:eastAsia="es-ES"/>
      <w14:numForm w14:val="default"/>
    </w:rPr>
  </w:style>
  <w:style w:type="character" w:styleId="Textodelmarcadordeposicin">
    <w:name w:val="Placeholder Text"/>
    <w:basedOn w:val="Fuentedeprrafopredeter"/>
    <w:uiPriority w:val="99"/>
    <w:semiHidden/>
    <w:locked/>
    <w:rsid w:val="007243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265136">
      <w:bodyDiv w:val="1"/>
      <w:marLeft w:val="0"/>
      <w:marRight w:val="0"/>
      <w:marTop w:val="0"/>
      <w:marBottom w:val="0"/>
      <w:divBdr>
        <w:top w:val="none" w:sz="0" w:space="0" w:color="auto"/>
        <w:left w:val="none" w:sz="0" w:space="0" w:color="auto"/>
        <w:bottom w:val="none" w:sz="0" w:space="0" w:color="auto"/>
        <w:right w:val="none" w:sz="0" w:space="0" w:color="auto"/>
      </w:divBdr>
    </w:div>
    <w:div w:id="1071197932">
      <w:bodyDiv w:val="1"/>
      <w:marLeft w:val="0"/>
      <w:marRight w:val="0"/>
      <w:marTop w:val="0"/>
      <w:marBottom w:val="0"/>
      <w:divBdr>
        <w:top w:val="none" w:sz="0" w:space="0" w:color="auto"/>
        <w:left w:val="none" w:sz="0" w:space="0" w:color="auto"/>
        <w:bottom w:val="none" w:sz="0" w:space="0" w:color="auto"/>
        <w:right w:val="none" w:sz="0" w:space="0" w:color="auto"/>
      </w:divBdr>
    </w:div>
    <w:div w:id="1243567476">
      <w:bodyDiv w:val="1"/>
      <w:marLeft w:val="0"/>
      <w:marRight w:val="0"/>
      <w:marTop w:val="0"/>
      <w:marBottom w:val="0"/>
      <w:divBdr>
        <w:top w:val="none" w:sz="0" w:space="0" w:color="auto"/>
        <w:left w:val="none" w:sz="0" w:space="0" w:color="auto"/>
        <w:bottom w:val="none" w:sz="0" w:space="0" w:color="auto"/>
        <w:right w:val="none" w:sz="0" w:space="0" w:color="auto"/>
      </w:divBdr>
    </w:div>
    <w:div w:id="1245800279">
      <w:bodyDiv w:val="1"/>
      <w:marLeft w:val="0"/>
      <w:marRight w:val="0"/>
      <w:marTop w:val="0"/>
      <w:marBottom w:val="0"/>
      <w:divBdr>
        <w:top w:val="none" w:sz="0" w:space="0" w:color="auto"/>
        <w:left w:val="none" w:sz="0" w:space="0" w:color="auto"/>
        <w:bottom w:val="none" w:sz="0" w:space="0" w:color="auto"/>
        <w:right w:val="none" w:sz="0" w:space="0" w:color="auto"/>
      </w:divBdr>
    </w:div>
    <w:div w:id="1360008225">
      <w:bodyDiv w:val="1"/>
      <w:marLeft w:val="0"/>
      <w:marRight w:val="0"/>
      <w:marTop w:val="0"/>
      <w:marBottom w:val="0"/>
      <w:divBdr>
        <w:top w:val="none" w:sz="0" w:space="0" w:color="auto"/>
        <w:left w:val="none" w:sz="0" w:space="0" w:color="auto"/>
        <w:bottom w:val="none" w:sz="0" w:space="0" w:color="auto"/>
        <w:right w:val="none" w:sz="0" w:space="0" w:color="auto"/>
      </w:divBdr>
    </w:div>
    <w:div w:id="1499034681">
      <w:bodyDiv w:val="1"/>
      <w:marLeft w:val="0"/>
      <w:marRight w:val="0"/>
      <w:marTop w:val="0"/>
      <w:marBottom w:val="0"/>
      <w:divBdr>
        <w:top w:val="none" w:sz="0" w:space="0" w:color="auto"/>
        <w:left w:val="none" w:sz="0" w:space="0" w:color="auto"/>
        <w:bottom w:val="none" w:sz="0" w:space="0" w:color="auto"/>
        <w:right w:val="none" w:sz="0" w:space="0" w:color="auto"/>
      </w:divBdr>
    </w:div>
    <w:div w:id="1632324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customXml" Target="../customXml/item1.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1/relationships/people" Target="people.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E:\01_LIBROS_PENDIENTES\plantilla3.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9B5670-B732-4BF6-84C4-18C0E9E4A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plantilla3</Template>
  <TotalTime>1767</TotalTime>
  <Pages>20</Pages>
  <Words>4814</Words>
  <Characters>26477</Characters>
  <Application>Microsoft Office Word</Application>
  <DocSecurity>0</DocSecurity>
  <Lines>220</Lines>
  <Paragraphs>62</Paragraphs>
  <ScaleCrop>false</ScaleCrop>
  <HeadingPairs>
    <vt:vector size="2" baseType="variant">
      <vt:variant>
        <vt:lpstr>Título</vt:lpstr>
      </vt:variant>
      <vt:variant>
        <vt:i4>1</vt:i4>
      </vt:variant>
    </vt:vector>
  </HeadingPairs>
  <TitlesOfParts>
    <vt:vector size="1" baseType="lpstr">
      <vt:lpstr/>
    </vt:vector>
  </TitlesOfParts>
  <Manager>EGREGIUS-TPL-DOC-ADMIN</Manager>
  <Company>EGREGIUS-TPL-DOC-FINAL</Company>
  <LinksUpToDate>false</LinksUpToDate>
  <CharactersWithSpaces>31229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Asunto</dc:subject>
  <dc:creator>Egregius</dc:creator>
  <cp:keywords>Etiqueta</cp:keywords>
  <dc:description/>
  <cp:lastModifiedBy>David Villota Miranda</cp:lastModifiedBy>
  <cp:revision>63</cp:revision>
  <dcterms:created xsi:type="dcterms:W3CDTF">2021-09-13T17:23:00Z</dcterms:created>
  <dcterms:modified xsi:type="dcterms:W3CDTF">2021-09-30T17:02:00Z</dcterms:modified>
  <cp:category>Categoria</cp:category>
  <cp:contentStatus>Estado</cp:contentStatus>
</cp:coreProperties>
</file>